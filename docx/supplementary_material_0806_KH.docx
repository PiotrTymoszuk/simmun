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comments.xml" ContentType="application/vnd.openxmlformats-officedocument.wordprocessingml.comment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pPr>
      <w:r>
        <w:rPr/>
        <w:t xml:space="preserve">The effect of inflammation, SARS-CoV-2 infection, age and mental health on serotonin, </w:t>
      </w:r>
      <w:ins w:id="0" w:author="Unknown Author" w:date="2023-06-10T18:07:40Z">
        <w:r>
          <w:rPr/>
          <w:t xml:space="preserve">and </w:t>
        </w:r>
      </w:ins>
      <w:r>
        <w:rPr/>
        <w:t xml:space="preserve">kynurenine and catecholamine pathway </w:t>
      </w:r>
      <w:ins w:id="1" w:author="Unknown Author" w:date="2023-06-10T18:07:40Z">
        <w:r>
          <w:rPr/>
          <w:t>metabolites</w:t>
        </w:r>
      </w:ins>
      <w:del w:id="2" w:author="Unknown Author" w:date="2023-06-10T18:07:40Z">
        <w:r>
          <w:rPr/>
          <w:delText>activity</w:delText>
        </w:r>
      </w:del>
    </w:p>
    <w:p>
      <w:pPr>
        <w:pStyle w:val="Subtitle"/>
        <w:rPr/>
      </w:pPr>
      <w:r>
        <w:rPr/>
        <w:t>Supplementary Material</w:t>
      </w:r>
    </w:p>
    <w:p>
      <w:pPr>
        <w:pStyle w:val="Author1"/>
        <w:rPr/>
      </w:pPr>
      <w:r>
        <w:rPr/>
        <w:t>PSY Team</w:t>
      </w:r>
    </w:p>
    <w:p>
      <w:pPr>
        <w:pStyle w:val="Date"/>
        <w:rPr/>
      </w:pPr>
      <w:r>
        <w:rPr/>
        <w:t>2023-06-</w:t>
      </w:r>
      <w:ins w:id="3" w:author="Unknown Author" w:date="2023-06-10T18:07:40Z">
        <w:r>
          <w:rPr/>
          <w:t>07</w:t>
        </w:r>
      </w:ins>
      <w:del w:id="4" w:author="Unknown Author" w:date="2023-06-10T18:07:40Z">
        <w:r>
          <w:rPr/>
          <w:delText>10</w:delText>
        </w:r>
      </w:del>
    </w:p>
    <w:p>
      <w:pPr>
        <w:pStyle w:val="Normal"/>
        <w:rPr/>
      </w:pPr>
      <w:r>
        <w:rPr/>
      </w:r>
      <w:r>
        <w:br w:type="page"/>
      </w:r>
    </w:p>
    <w:p>
      <w:pPr>
        <w:pStyle w:val="Heading1"/>
        <w:rPr/>
      </w:pPr>
      <w:r>
        <w:rPr/>
        <w:t>Supplementary Methods</w:t>
      </w:r>
    </w:p>
    <w:p>
      <w:pPr>
        <w:pStyle w:val="Heading2"/>
        <w:rPr/>
      </w:pPr>
      <w:r>
        <w:rPr/>
        <w:t>Software</w:t>
      </w:r>
    </w:p>
    <w:p>
      <w:pPr>
        <w:pStyle w:val="FirstParagraph"/>
        <w:rPr/>
      </w:pPr>
      <w:r>
        <w:rPr/>
        <w:t xml:space="preserve">Study data were analyzed with R version 4.2.3. Import and general data transformation tasks were accomplished with </w:t>
      </w:r>
      <w:r>
        <w:rPr>
          <w:i/>
          <w:iCs/>
        </w:rPr>
        <w:t>foreign</w:t>
      </w:r>
      <w:r>
        <w:rPr/>
        <w:t xml:space="preserve"> (1), </w:t>
      </w:r>
      <w:r>
        <w:rPr>
          <w:i/>
          <w:iCs/>
        </w:rPr>
        <w:t>readxl</w:t>
      </w:r>
      <w:r>
        <w:rPr/>
        <w:t xml:space="preserve"> (2), the </w:t>
      </w:r>
      <w:r>
        <w:rPr>
          <w:i/>
          <w:iCs/>
        </w:rPr>
        <w:t>tidyverse</w:t>
      </w:r>
      <w:r>
        <w:rPr/>
        <w:t xml:space="preserve"> package bundle (3), </w:t>
      </w:r>
      <w:r>
        <w:rPr>
          <w:i/>
          <w:iCs/>
        </w:rPr>
        <w:t>rlang</w:t>
      </w:r>
      <w:r>
        <w:rPr/>
        <w:t xml:space="preserve"> (4) and the development package </w:t>
      </w:r>
      <w:hyperlink r:id="rId2">
        <w:r>
          <w:rPr>
            <w:rStyle w:val="InternetLink"/>
            <w:i/>
            <w:iCs/>
          </w:rPr>
          <w:t>trafo</w:t>
        </w:r>
      </w:hyperlink>
      <w:r>
        <w:rPr/>
        <w:t xml:space="preserve">. Text data was handled with </w:t>
      </w:r>
      <w:r>
        <w:rPr>
          <w:i/>
          <w:iCs/>
        </w:rPr>
        <w:t>stringi</w:t>
      </w:r>
      <w:r>
        <w:rPr/>
        <w:t xml:space="preserve"> (5).</w:t>
      </w:r>
    </w:p>
    <w:p>
      <w:pPr>
        <w:pStyle w:val="TextBody"/>
        <w:rPr/>
      </w:pPr>
      <w:r>
        <w:rPr/>
        <w:t xml:space="preserve">Descriptive statistics, statistical hypothesis testing and correlation analysis were done with the packages </w:t>
      </w:r>
      <w:r>
        <w:rPr>
          <w:i/>
          <w:iCs/>
        </w:rPr>
        <w:t>rstatix</w:t>
      </w:r>
      <w:r>
        <w:rPr/>
        <w:t xml:space="preserve"> (6) and </w:t>
      </w:r>
      <w:hyperlink r:id="rId3">
        <w:r>
          <w:rPr>
            <w:rStyle w:val="InternetLink"/>
            <w:i/>
            <w:iCs/>
          </w:rPr>
          <w:t>ExDA</w:t>
        </w:r>
      </w:hyperlink>
      <w:r>
        <w:rPr/>
        <w:t xml:space="preserve">. For linear modeling and robust linear modeling, base R functions, the packages </w:t>
      </w:r>
      <w:r>
        <w:rPr>
          <w:i/>
          <w:iCs/>
        </w:rPr>
        <w:t>stats</w:t>
      </w:r>
      <w:r>
        <w:rPr/>
        <w:t xml:space="preserve">, </w:t>
      </w:r>
      <w:r>
        <w:rPr>
          <w:i/>
          <w:iCs/>
        </w:rPr>
        <w:t>MASS</w:t>
      </w:r>
      <w:r>
        <w:rPr/>
        <w:t xml:space="preserve"> (7), </w:t>
      </w:r>
      <w:r>
        <w:rPr>
          <w:i/>
          <w:iCs/>
        </w:rPr>
        <w:t>caret</w:t>
      </w:r>
      <w:r>
        <w:rPr/>
        <w:t xml:space="preserve"> (8), </w:t>
      </w:r>
      <w:hyperlink r:id="rId4">
        <w:r>
          <w:rPr>
            <w:rStyle w:val="InternetLink"/>
            <w:i/>
            <w:iCs/>
          </w:rPr>
          <w:t>lmqc</w:t>
        </w:r>
      </w:hyperlink>
      <w:r>
        <w:rPr/>
        <w:t xml:space="preserve"> and </w:t>
      </w:r>
      <w:hyperlink r:id="rId5">
        <w:r>
          <w:rPr>
            <w:rStyle w:val="InternetLink"/>
            <w:i/>
            <w:iCs/>
          </w:rPr>
          <w:t>caretExtra</w:t>
        </w:r>
      </w:hyperlink>
      <w:r>
        <w:rPr/>
        <w:t xml:space="preserve"> were employed. Correlation matrices were converted to force-directed graphs with </w:t>
      </w:r>
      <w:r>
        <w:rPr>
          <w:i/>
          <w:iCs/>
        </w:rPr>
        <w:t>igraph</w:t>
      </w:r>
      <w:r>
        <w:rPr/>
        <w:t xml:space="preserve"> (9). For factor analysis and assessment of psychometric tool consistency, </w:t>
      </w:r>
      <w:r>
        <w:rPr>
          <w:i/>
          <w:iCs/>
        </w:rPr>
        <w:t>stats</w:t>
      </w:r>
      <w:r>
        <w:rPr/>
        <w:t xml:space="preserve">, </w:t>
      </w:r>
      <w:r>
        <w:rPr>
          <w:i/>
          <w:iCs/>
        </w:rPr>
        <w:t>psych</w:t>
      </w:r>
      <w:r>
        <w:rPr/>
        <w:t xml:space="preserve"> (10) and </w:t>
      </w:r>
      <w:hyperlink r:id="rId6">
        <w:r>
          <w:rPr>
            <w:rStyle w:val="InternetLink"/>
            <w:i/>
            <w:iCs/>
          </w:rPr>
          <w:t>clustTools</w:t>
        </w:r>
      </w:hyperlink>
      <w:r>
        <w:rPr/>
        <w:t xml:space="preserve"> were used.</w:t>
      </w:r>
    </w:p>
    <w:p>
      <w:pPr>
        <w:pStyle w:val="TextBody"/>
        <w:rPr/>
      </w:pPr>
      <w:r>
        <w:rPr/>
        <w:t xml:space="preserve">Results were visualized with tools provided by the packages </w:t>
      </w:r>
      <w:r>
        <w:rPr>
          <w:i/>
          <w:iCs/>
        </w:rPr>
        <w:t>ggplot2</w:t>
      </w:r>
      <w:r>
        <w:rPr/>
        <w:t xml:space="preserve"> (11) (ribbon and bubble plots), </w:t>
      </w:r>
      <w:hyperlink r:id="rId7">
        <w:r>
          <w:rPr>
            <w:rStyle w:val="InternetLink"/>
            <w:i/>
            <w:iCs/>
          </w:rPr>
          <w:t>ExDA</w:t>
        </w:r>
      </w:hyperlink>
      <w:r>
        <w:rPr/>
        <w:t xml:space="preserve"> (scatter and box plots), </w:t>
      </w:r>
      <w:hyperlink r:id="rId8">
        <w:r>
          <w:rPr>
            <w:rStyle w:val="InternetLink"/>
            <w:i/>
            <w:iCs/>
          </w:rPr>
          <w:t>lmqc</w:t>
        </w:r>
      </w:hyperlink>
      <w:r>
        <w:rPr/>
        <w:t xml:space="preserve"> (Forest plots) and </w:t>
      </w:r>
      <w:r>
        <w:rPr>
          <w:i/>
          <w:iCs/>
        </w:rPr>
        <w:t>ggnetwork</w:t>
      </w:r>
      <w:r>
        <w:rPr/>
        <w:t xml:space="preserve"> (12) (force-directed graphs). Figures and tables were created with </w:t>
      </w:r>
      <w:r>
        <w:rPr>
          <w:i/>
          <w:iCs/>
        </w:rPr>
        <w:t>cowplot</w:t>
      </w:r>
      <w:r>
        <w:rPr/>
        <w:t xml:space="preserve"> (13) and </w:t>
      </w:r>
      <w:r>
        <w:rPr>
          <w:i/>
          <w:iCs/>
        </w:rPr>
        <w:t>flextable</w:t>
      </w:r>
      <w:r>
        <w:rPr/>
        <w:t xml:space="preserve"> (14), respectively. The manuscript and Supplementary Material were written in the </w:t>
      </w:r>
      <w:r>
        <w:rPr>
          <w:i/>
          <w:iCs/>
        </w:rPr>
        <w:t>rmarkdown</w:t>
      </w:r>
      <w:r>
        <w:rPr/>
        <w:t xml:space="preserve"> environment (15) and rendered with the </w:t>
      </w:r>
      <w:r>
        <w:rPr>
          <w:i/>
          <w:iCs/>
        </w:rPr>
        <w:t>knitr</w:t>
      </w:r>
      <w:r>
        <w:rPr/>
        <w:t xml:space="preserve"> (16) and </w:t>
      </w:r>
      <w:r>
        <w:rPr>
          <w:i/>
          <w:iCs/>
        </w:rPr>
        <w:t>bookdown</w:t>
      </w:r>
      <w:r>
        <w:rPr/>
        <w:t xml:space="preserve"> (17) packages, with the </w:t>
      </w:r>
      <w:r>
        <w:rPr>
          <w:rStyle w:val="VerbatimChar"/>
        </w:rPr>
        <w:t>author-info-blocks.lua</w:t>
      </w:r>
      <w:r>
        <w:rPr/>
        <w:t xml:space="preserve"> and </w:t>
      </w:r>
      <w:r>
        <w:rPr>
          <w:rStyle w:val="VerbatimChar"/>
        </w:rPr>
        <w:t>scholarly-metadata.lua</w:t>
      </w:r>
      <w:r>
        <w:rPr/>
        <w:t xml:space="preserve"> Pandoc filters developed by Albert Krewinkel, Robert Winkler and Jörn Krenzer. Management of figures and tables in the rmarkdown documents was accomplished with </w:t>
      </w:r>
      <w:hyperlink r:id="rId9">
        <w:r>
          <w:rPr>
            <w:rStyle w:val="InternetLink"/>
            <w:i/>
            <w:iCs/>
          </w:rPr>
          <w:t>figur</w:t>
        </w:r>
      </w:hyperlink>
      <w:r>
        <w:rPr/>
        <w:t>.</w:t>
      </w:r>
    </w:p>
    <w:p>
      <w:pPr>
        <w:pStyle w:val="Heading2"/>
        <w:rPr/>
      </w:pPr>
      <w:r>
        <w:rPr/>
        <w:t>SIMMUN cohort dataset</w:t>
      </w:r>
    </w:p>
    <w:p>
      <w:pPr>
        <w:pStyle w:val="FirstParagraph"/>
        <w:rPr/>
      </w:pPr>
      <w:r>
        <w:rPr/>
        <w:t>Individuals tested for SARS-CoV-2 via PCR at the University Hospital of Innsbruck (Innsbruck, Austria) and patients of the University Clinic for Psychiatry I and II (Innsbruck, Austria) undergoing routine SARS-CoV-2 PCR screening were invited to participate in the SIMMUN study. The study enrollment was initiated on 10. June 2020. The inclusion criteria for the SIMMUN study were age of 18 - 70 years, proficiency in German, residence in the study region (Tyrol, Austria), and a SARS-CoV-2 PCR test conducted at the University Hospital of Innsbruck. The exclusion criteria were active SARS-CoV-2 infection (&lt; 14 days following a positive test), pregnancy, active malignancies, organ transplantation, prior surgery in the past 3 months, acute or chronic inflammatory illness and treatment with oral corticosteroids. The analysis inclusion criterion was the complete study variable dataset consisting of basic demographic and medical history variables, SARS-CoV-2 PCR result, titer of anti-receptor-binding domain S12/S2 protein immunoglobulin gamma (anti-RBD IgG), psychometric scoring of depression, anxiety and mental stress as well as blood levels of inflammatory markers and metabolites of the kynurenine and catecholamine pathway. A total of 165 SIMMUN study participants were analyzed</w:t>
      </w:r>
      <w:del w:id="5" w:author="Unknown Author" w:date="2023-06-10T18:07:40Z">
        <w:r>
          <w:rPr/>
          <w:delText xml:space="preserve"> here</w:delText>
        </w:r>
      </w:del>
      <w:r>
        <w:rPr/>
        <w:t xml:space="preserve">. The SIMMUN study variables with their transformation and stratification schemes are listed in </w:t>
      </w:r>
      <w:r>
        <w:rPr>
          <w:b/>
          <w:bCs/>
        </w:rPr>
        <w:t>Supplementary Table S1</w:t>
      </w:r>
      <w:r>
        <w:rPr/>
        <w:t xml:space="preserve">. The SIMMUN study data were gathered during a single on-site study visit at the study center at median 139 days after the SARS-CoV-2 PCR test (interquartile range: 119 - 157). The study visits were conducted between 17. June 2020 and 27. May 2021. The SIMMUN inclusion scheme is presented in </w:t>
      </w:r>
      <w:r>
        <w:rPr>
          <w:b/>
          <w:bCs/>
        </w:rPr>
        <w:t>Supplementary Figure S1</w:t>
      </w:r>
      <w:r>
        <w:rPr/>
        <w:t xml:space="preserve">. Significant differences between participants included in the analysis and excluded due to data missingness are shown in </w:t>
      </w:r>
      <w:r>
        <w:rPr>
          <w:b/>
          <w:bCs/>
        </w:rPr>
        <w:t>Supplementary Table S2</w:t>
      </w:r>
      <w:r>
        <w:rPr/>
        <w:t xml:space="preserve">. Characteristic of the analyzed SIMMUN cohort split by the SARS-CoV-2 infection status is presented in </w:t>
      </w:r>
      <w:r>
        <w:rPr>
          <w:b/>
          <w:bCs/>
        </w:rPr>
        <w:t>Table 1</w:t>
      </w:r>
      <w:r>
        <w:rPr/>
        <w:t>.</w:t>
      </w:r>
    </w:p>
    <w:p>
      <w:pPr>
        <w:pStyle w:val="TextBody"/>
        <w:rPr/>
      </w:pPr>
      <w:commentRangeStart w:id="0"/>
      <w:r>
        <w:rPr/>
        <w:t>Demographic and clinical history variables, age, sex, body mass index (BMI), professionally diagnosed psychiatric disorders, self-reported chronic physical disorders, smoking and alcohol consumption, and result and date of the SARS-CoV-2 PCR were surveyed during the study visit or extracted from electronic patient records. Body mass classes were defined as follows: normal for BMI &lt; 25 kg/m</w:t>
      </w:r>
      <w:r>
        <w:rPr>
          <w:vertAlign w:val="superscript"/>
        </w:rPr>
        <w:t>2</w:t>
      </w:r>
      <w:r>
        <w:rPr/>
        <w:t>, overweight for BMI 25 - 30 kg/m</w:t>
      </w:r>
      <w:r>
        <w:rPr>
          <w:vertAlign w:val="superscript"/>
        </w:rPr>
        <w:t>2</w:t>
      </w:r>
      <w:r>
        <w:rPr/>
        <w:t xml:space="preserve"> and obesity for BMI &gt; 30 kg/m</w:t>
      </w:r>
      <w:r>
        <w:rPr>
          <w:vertAlign w:val="superscript"/>
        </w:rPr>
        <w:t>2</w:t>
      </w:r>
      <w:r>
        <w:rPr/>
        <w:t>.</w:t>
      </w:r>
      <w:ins w:id="6" w:author="Unknown Author" w:date="2023-06-10T18:07:40Z">
        <w:commentRangeEnd w:id="0"/>
        <w:r>
          <w:commentReference w:id="0"/>
        </w:r>
        <w:r>
          <w:rPr/>
        </w:r>
      </w:ins>
    </w:p>
    <w:p>
      <w:pPr>
        <w:pStyle w:val="TextBody"/>
        <w:rPr/>
      </w:pPr>
      <w:ins w:id="8" w:author="Unknown Author" w:date="2023-06-10T18:07:40Z">
        <w:r>
          <w:rPr/>
          <w:t xml:space="preserve">In addition to neopterin (NEO) and neutrophil/lymphocyte ratio (NLR) he </w:t>
        </w:r>
      </w:ins>
      <w:del w:id="9" w:author="Unknown Author" w:date="2023-06-10T18:07:40Z">
        <w:r>
          <w:rPr/>
          <w:delText xml:space="preserve">The </w:delText>
        </w:r>
      </w:del>
      <w:r>
        <w:rPr/>
        <w:t xml:space="preserve">inflammatory </w:t>
      </w:r>
      <w:commentRangeStart w:id="1"/>
      <w:r>
        <w:rPr>
          <w:strike/>
        </w:rPr>
        <w:t xml:space="preserve">markers included in the analysis, </w:t>
      </w:r>
      <w:ins w:id="10" w:author="Unknown Author" w:date="2023-06-10T18:07:40Z">
        <w:r>
          <w:rPr>
            <w:strike/>
          </w:rPr>
          <w:t>serum</w:t>
        </w:r>
      </w:ins>
      <w:del w:id="11" w:author="Unknown Author" w:date="2023-06-10T18:07:40Z">
        <w:r>
          <w:rPr>
            <w:strike/>
          </w:rPr>
          <w:delText>plasma</w:delText>
        </w:r>
      </w:del>
      <w:r>
        <w:rPr>
          <w:strike/>
        </w:rPr>
        <w:t xml:space="preserve"> concentration of neopterin (NEO) measured by ELISA and neutrophil/lymphocyte ratio (NLR) were determined by a certified clinical routine laboratory at the University Hospital of Innsbruck</w:t>
      </w:r>
      <w:ins w:id="12" w:author="Unknown Author" w:date="2023-06-10T18:07:40Z">
        <w:r>
          <w:rPr>
            <w:strike/>
          </w:rPr>
        </w:r>
      </w:ins>
      <w:commentRangeEnd w:id="1"/>
      <w:r>
        <w:commentReference w:id="1"/>
      </w:r>
      <w:r>
        <w:rPr>
          <w:strike/>
        </w:rPr>
        <w:t>.</w:t>
      </w:r>
      <w:r>
        <w:rPr/>
        <w:t xml:space="preserve"> C-reactive protein (CRP) and interleukin-6 (IL6) were determined in the SIMMUN cohort as well but excluded from the analysis, since their levels were within the reference range in the great majority of participants. Elevated CRP &gt; 0.5 mg/dL was detected in 10% and elevated IL6 &gt; 7 pg/mL was observed in 4.8% of the analyzed SIMMUN </w:t>
      </w:r>
      <w:ins w:id="13" w:author="Unknown Author" w:date="2023-06-10T18:07:40Z">
        <w:r>
          <w:rPr/>
          <w:t>participants. Serum</w:t>
        </w:r>
      </w:ins>
      <w:del w:id="14" w:author="Unknown Author" w:date="2023-06-10T18:07:40Z">
        <w:r>
          <w:rPr/>
          <w:delText>cohort. Plasma</w:delText>
        </w:r>
      </w:del>
      <w:r>
        <w:rPr/>
        <w:t xml:space="preserve"> concentrations of tryptophan (TRP), kynurenine (KYN), phenylalanine (PHE) and tyrosine (TYR) were determined by high-performance liquid chromatography, as described elsewhere (18,19). Kynurenine - tryptophan and phenylalanine - tyrosine ratios (KYN/TRP and PHE/TYR) were used as readouts of systemic indoleamine 2,3-dioxygenase (IDO, kynurenine pathway) and phenylalanine hydroxylase (PAH, catecholamine pathway) activity, respectively (20). Plasma titer of anti-RBD IgG were quantified by ELISA as described before (21). Strongly non-normally distributed anti-RBD IgG levels were expressed as arbitrary units (AU) and stratified with the </w:t>
      </w:r>
      <w:r>
        <w:rPr/>
      </w:r>
      <m:oMath xmlns:m="http://schemas.openxmlformats.org/officeDocument/2006/math">
        <m:r>
          <w:rPr>
            <w:rFonts w:ascii="Cambria Math" w:hAnsi="Cambria Math"/>
          </w:rPr>
          <m:t xml:space="preserve">≤</m:t>
        </m:r>
      </m:oMath>
      <w:r>
        <w:rPr/>
        <w:t xml:space="preserve"> 1, 1 - 16.3 and &gt; 16.3 AU cutpoints defined by the maximal titer in the uninfected participants (1 AU) and median titer in the SARS-CoV-2 subset (16.3 AU). Laboratory measurements at and beyond detection limits were substituted with the respective detection limit value.</w:t>
      </w:r>
    </w:p>
    <w:p>
      <w:pPr>
        <w:pStyle w:val="TextBody"/>
        <w:rPr/>
      </w:pPr>
      <w:commentRangeStart w:id="2"/>
      <w:r>
        <w:rPr/>
        <w:t xml:space="preserve">Mental stress was assessed with the 4-item perceived stress scale (PSS-4) (22). Clinically relevant symptoms of anxiety and depression were scored with the hospital anxiety and depression scale (HADS) including 7 items for anxiety and 7 items for depression (23). The total possible score range for each subscale is 0 to 21, with higher scores indicating more severe symptoms of anxiety/depression. Clinically relevant </w:t>
      </w:r>
      <w:ins w:id="15" w:author="Unknown Author" w:date="2023-06-10T18:07:40Z">
        <w:r>
          <w:rPr/>
          <w:t>symptoms</w:t>
        </w:r>
      </w:ins>
      <w:del w:id="16" w:author="Unknown Author" w:date="2023-06-10T18:07:40Z">
        <w:r>
          <w:rPr/>
          <w:delText>signs</w:delText>
        </w:r>
      </w:del>
      <w:r>
        <w:rPr/>
        <w:t xml:space="preserve"> of anxiety or depression were identified with the cutoff of </w:t>
      </w:r>
      <w:r>
        <w:rPr/>
      </w:r>
      <m:oMath xmlns:m="http://schemas.openxmlformats.org/officeDocument/2006/math">
        <m:r>
          <w:rPr>
            <w:rFonts w:ascii="Cambria Math" w:hAnsi="Cambria Math"/>
          </w:rPr>
          <m:t xml:space="preserve">≥</m:t>
        </m:r>
      </m:oMath>
      <w:r>
        <w:rPr/>
        <w:t xml:space="preserve"> 8 points at the respective subscale as proposed (23,24). </w:t>
      </w:r>
      <w:ins w:id="17" w:author="Unknown Author" w:date="2023-06-10T18:07:40Z">
        <w:commentRangeStart w:id="3"/>
        <w:r>
          <w:rPr/>
        </w:r>
      </w:ins>
      <w:commentRangeEnd w:id="2"/>
      <w:r>
        <w:commentReference w:id="2"/>
      </w:r>
      <w:r>
        <w:rPr/>
        <w:t xml:space="preserve">PSS-4, HADS anxiety and depression scales displayed good-to-excellent internal consistency as measured by the McDonald </w:t>
      </w:r>
      <w:r>
        <w:rPr/>
      </w:r>
      <m:oMath xmlns:m="http://schemas.openxmlformats.org/officeDocument/2006/math">
        <m:r>
          <w:rPr>
            <w:rFonts w:ascii="Cambria Math" w:hAnsi="Cambria Math"/>
          </w:rPr>
          <m:t xml:space="preserve">ω</m:t>
        </m:r>
      </m:oMath>
      <w:r>
        <w:rPr/>
        <w:t xml:space="preserve"> statistic (25) </w:t>
      </w:r>
      <w:ins w:id="18" w:author="Unknown Author" w:date="2023-06-10T18:07:40Z">
        <w:r>
          <w:rPr/>
        </w:r>
      </w:ins>
      <w:commentRangeEnd w:id="3"/>
      <w:r>
        <w:commentReference w:id="3"/>
      </w:r>
      <w:r>
        <w:rPr/>
        <w:t>(</w:t>
      </w:r>
      <w:r>
        <w:rPr>
          <w:b/>
          <w:bCs/>
        </w:rPr>
        <w:t>Supplementary Figure S2</w:t>
      </w:r>
      <w:r>
        <w:rPr/>
        <w:t>).</w:t>
      </w:r>
    </w:p>
    <w:p>
      <w:pPr>
        <w:pStyle w:val="TextBody"/>
        <w:rPr/>
      </w:pPr>
      <w:r>
        <w:rPr/>
        <w:t xml:space="preserve">In order to improve normality of some numeric SIMMUN study variables prior to linear modeling and statistical hypothesis testing with parametric tools, logarithm (KYN, PHE, TYR, KYN/TRP, NEO, NLR) or square root transformations (PHE/TYR) were applied. </w:t>
      </w:r>
      <w:ins w:id="19" w:author="Unknown Author" w:date="2023-06-10T18:07:40Z">
        <w:r>
          <w:rPr/>
          <w:t xml:space="preserve">The strongly </w:t>
        </w:r>
      </w:ins>
      <w:del w:id="20" w:author="Unknown Author" w:date="2023-06-10T18:07:40Z">
        <w:r>
          <w:rPr/>
          <w:delText xml:space="preserve">Strongly </w:delText>
        </w:r>
      </w:del>
      <w:r>
        <w:rPr/>
        <w:t>non-normally distributed HADS scores and anti-RBD IgG</w:t>
      </w:r>
      <w:ins w:id="21" w:author="Unknown Author" w:date="2023-06-10T18:07:40Z">
        <w:r>
          <w:rPr/>
          <w:t xml:space="preserve"> values</w:t>
        </w:r>
      </w:ins>
      <w:r>
        <w:rPr/>
        <w:t xml:space="preserve"> were stratified with the cutoffs described above. Transformation and stratification schemes of study variable are provided in </w:t>
      </w:r>
      <w:r>
        <w:rPr>
          <w:b/>
          <w:bCs/>
        </w:rPr>
        <w:t>Supplementary Table S1</w:t>
      </w:r>
      <w:r>
        <w:rPr/>
        <w:t>.</w:t>
      </w:r>
    </w:p>
    <w:p>
      <w:pPr>
        <w:pStyle w:val="TextBody"/>
        <w:rPr/>
      </w:pPr>
      <w:r>
        <w:rPr/>
        <w:t xml:space="preserve">The SIMMUN cohort data were stored as a SPSS file and imported in R with the </w:t>
      </w:r>
      <w:r>
        <w:rPr>
          <w:rStyle w:val="VerbatimChar"/>
        </w:rPr>
        <w:t>read.spss()</w:t>
      </w:r>
      <w:r>
        <w:rPr/>
        <w:t xml:space="preserve"> function (package </w:t>
      </w:r>
      <w:r>
        <w:rPr>
          <w:i/>
          <w:iCs/>
        </w:rPr>
        <w:t>foreign</w:t>
      </w:r>
      <w:r>
        <w:rPr/>
        <w:t>). Transformation, stratification of numeric study variables and coding of categorical features was done with an in-house developed script.</w:t>
      </w:r>
      <w:bookmarkStart w:id="0" w:name="simmun-cohort-dataset"/>
      <w:bookmarkEnd w:id="0"/>
    </w:p>
    <w:p>
      <w:pPr>
        <w:pStyle w:val="Heading2"/>
        <w:rPr/>
      </w:pPr>
      <w:r>
        <w:rPr/>
        <w:t>INCOV cohort dataset</w:t>
      </w:r>
    </w:p>
    <w:p>
      <w:pPr>
        <w:pStyle w:val="FirstParagraph"/>
        <w:rPr/>
      </w:pPr>
      <w:r>
        <w:rPr/>
        <w:t>Plasma proteome measurements in the INCOV cohort were obtained by proximity extension assay (PEA, Olink, Sweden). Plasma metabolome was quantified by high-performance liquid chromatography/tandem mass spectrometry (Metabolon, USA) (26,27). Normalized, age- and sex-adjusted, log</w:t>
      </w:r>
      <w:r>
        <w:rPr>
          <w:vertAlign w:val="subscript"/>
        </w:rPr>
        <w:t>2</w:t>
      </w:r>
      <w:r>
        <w:rPr/>
        <w:t xml:space="preserve">-transformed plasma levels of metabolites and cytokines as well as clinical information (sex, SARS-CoV-2 infection status, COVID-19 severity, timepoint) for the INCOV cohort were extracted from </w:t>
      </w:r>
      <w:hyperlink r:id="rId10">
        <w:r>
          <w:rPr>
            <w:rStyle w:val="InternetLink"/>
          </w:rPr>
          <w:t>supplementary tables</w:t>
        </w:r>
      </w:hyperlink>
      <w:r>
        <w:rPr/>
        <w:t xml:space="preserve"> accompanying the report by Su and colleagues (26) (function </w:t>
      </w:r>
      <w:r>
        <w:rPr>
          <w:rStyle w:val="VerbatimChar"/>
        </w:rPr>
        <w:t>read_xlsx</w:t>
      </w:r>
      <w:r>
        <w:rPr/>
        <w:t xml:space="preserve">, package </w:t>
      </w:r>
      <w:r>
        <w:rPr>
          <w:i/>
          <w:iCs/>
        </w:rPr>
        <w:t>readxl</w:t>
      </w:r>
      <w:r>
        <w:rPr/>
        <w:t xml:space="preserve">) (2). In the current analysis, 354 INCOV study samples obtained for 167 individuals with the complete dataset of metabolites of interest (serotonin, TRP, KYN, quinolinic acid [QUIN], PHE, TYR and dopamine 3-O-sulfate [DA sulfate]), inflammatory cytokine markers of interest (interleukin-6 [IL6], interleukin-10 [IL10], tumor necrosis factor-alpha [TNF] and interferon-gamma [IFNG]) and complete information of age, sex and BMI at enrollment were included. BMI classes were defined as in the SIMMUN cohort. The INCOV study variables are listed in </w:t>
      </w:r>
      <w:r>
        <w:rPr>
          <w:b/>
          <w:bCs/>
        </w:rPr>
        <w:t>Supplementary Table S3</w:t>
      </w:r>
      <w:r>
        <w:rPr/>
        <w:t xml:space="preserve">. The analysis inclusion scheme for the INCOV cohort is presented in </w:t>
      </w:r>
      <w:r>
        <w:rPr>
          <w:b/>
          <w:bCs/>
        </w:rPr>
        <w:t>Supplementary Figure S1</w:t>
      </w:r>
      <w:r>
        <w:rPr/>
        <w:t xml:space="preserve">. Characteristics of the INCOV cohort are shown in </w:t>
      </w:r>
      <w:r>
        <w:rPr>
          <w:b/>
          <w:bCs/>
        </w:rPr>
        <w:t>Table 2</w:t>
      </w:r>
      <w:r>
        <w:rPr/>
        <w:t>.</w:t>
      </w:r>
    </w:p>
    <w:p>
      <w:pPr>
        <w:pStyle w:val="TextBody"/>
        <w:rPr/>
      </w:pPr>
      <w:r>
        <w:rPr/>
        <w:t xml:space="preserve">Concerning the INCOV study design, </w:t>
      </w:r>
      <w:commentRangeStart w:id="4"/>
      <w:r>
        <w:rPr/>
        <w:t xml:space="preserve">plasma </w:t>
      </w:r>
      <w:ins w:id="22" w:author="Unknown Author" w:date="2023-06-10T18:07:40Z">
        <w:r>
          <w:rPr/>
          <w:t>metabolome</w:t>
        </w:r>
      </w:ins>
      <w:del w:id="23" w:author="Unknown Author" w:date="2023-06-10T18:07:40Z">
        <w:r>
          <w:rPr/>
          <w:delText>metabolites</w:delText>
        </w:r>
      </w:del>
      <w:r>
        <w:rPr/>
        <w:t xml:space="preserve"> and proteome </w:t>
      </w:r>
      <w:ins w:id="24" w:author="Unknown Author" w:date="2023-06-10T18:07:40Z">
        <w:r>
          <w:rPr/>
          <w:t>analyses were performed</w:t>
        </w:r>
      </w:ins>
      <w:del w:id="25" w:author="Unknown Author" w:date="2023-06-10T18:07:40Z">
        <w:r>
          <w:rPr/>
          <w:delText>were determined</w:delText>
        </w:r>
      </w:del>
      <w:r>
        <w:rPr/>
        <w:t xml:space="preserve"> in uninfected controls </w:t>
      </w:r>
      <w:ins w:id="26" w:author="Unknown Author" w:date="2023-06-10T18:07:40Z">
        <w:r>
          <w:rPr/>
          <w:t>a</w:t>
        </w:r>
      </w:ins>
      <w:ins w:id="27" w:author="Unknown Author" w:date="2023-06-10T18:07:40Z">
        <w:r>
          <w:rPr/>
        </w:r>
      </w:ins>
      <w:ins w:id="28" w:author="Unknown Author" w:date="2023-06-10T18:07:40Z">
        <w:commentRangeEnd w:id="4"/>
        <w:r>
          <w:commentReference w:id="4"/>
        </w:r>
        <w:r>
          <w:rPr/>
          <w:t>nd</w:t>
        </w:r>
      </w:ins>
      <w:del w:id="29" w:author="Unknown Author" w:date="2023-06-10T18:07:40Z">
        <w:r>
          <w:rPr/>
          <w:delText>and</w:delText>
        </w:r>
      </w:del>
      <w:r>
        <w:rPr/>
        <w:t xml:space="preserve"> SARS-CoV-2 individuals at three timepoints after diagnosis: acute (median 10 days), sub-acute (median 14 days) and recovery (median 64 days after diagnosis of SARS-CoV-2 infection via PCR). The measurements were only partially matched by participant (i.e. multiple longitudinal measurements for an individual) hence precluding a classical repeated measurement analysis approach. Numbers of available INCOV cohort samples and the sampling timepoints are shown in </w:t>
      </w:r>
      <w:r>
        <w:rPr>
          <w:b/>
          <w:bCs/>
        </w:rPr>
        <w:t>Supplementary Table S</w:t>
      </w:r>
      <w:bookmarkStart w:id="1" w:name="incov-cohort-dataset"/>
      <w:bookmarkEnd w:id="1"/>
      <w:r>
        <w:rPr>
          <w:b/>
          <w:bCs/>
        </w:rPr>
        <w:t>4</w:t>
      </w:r>
      <w:r>
        <w:rPr/>
        <w:t>.</w:t>
      </w:r>
    </w:p>
    <w:p>
      <w:pPr>
        <w:pStyle w:val="Heading2"/>
        <w:rPr/>
      </w:pPr>
      <w:r>
        <w:rPr/>
        <w:t>Descriptive statistic, variable distribution and psychometric tool consistency</w:t>
      </w:r>
    </w:p>
    <w:p>
      <w:pPr>
        <w:pStyle w:val="FirstParagraph"/>
        <w:rPr/>
      </w:pPr>
      <w:r>
        <w:rPr/>
        <w:t xml:space="preserve">Numeric variables were presented in the tables as medians with interquartile ranges and ranges. Categorical variables are presented as percentages and counts within the complete observation set. Descriptive statistics were computed with the function </w:t>
      </w:r>
      <w:r>
        <w:rPr>
          <w:rStyle w:val="VerbatimChar"/>
        </w:rPr>
        <w:t>explore()</w:t>
      </w:r>
      <w:r>
        <w:rPr/>
        <w:t xml:space="preserve"> from the </w:t>
      </w:r>
      <w:hyperlink r:id="rId11">
        <w:r>
          <w:rPr>
            <w:rStyle w:val="InternetLink"/>
            <w:i/>
            <w:iCs/>
          </w:rPr>
          <w:t>ExDA</w:t>
        </w:r>
      </w:hyperlink>
      <w:r>
        <w:rPr/>
        <w:t xml:space="preserve"> package.</w:t>
      </w:r>
    </w:p>
    <w:p>
      <w:pPr>
        <w:pStyle w:val="TextBody"/>
        <w:rPr/>
      </w:pPr>
      <w:r>
        <w:rPr/>
        <w:t xml:space="preserve">Distribution normality and variance homogeneity was assessed by Shapiro-Wilk and Levene test, respectively (functions </w:t>
      </w:r>
      <w:r>
        <w:rPr>
          <w:rStyle w:val="VerbatimChar"/>
        </w:rPr>
        <w:t>explore()</w:t>
      </w:r>
      <w:r>
        <w:rPr/>
        <w:t xml:space="preserve"> and </w:t>
      </w:r>
      <w:r>
        <w:rPr>
          <w:rStyle w:val="VerbatimChar"/>
        </w:rPr>
        <w:t>compare_variables()</w:t>
      </w:r>
      <w:r>
        <w:rPr/>
        <w:t xml:space="preserve">, package </w:t>
      </w:r>
      <w:hyperlink r:id="rId12">
        <w:r>
          <w:rPr>
            <w:rStyle w:val="InternetLink"/>
            <w:i/>
            <w:iCs/>
          </w:rPr>
          <w:t>ExDA</w:t>
        </w:r>
      </w:hyperlink>
      <w:r>
        <w:rPr/>
        <w:t xml:space="preserve">). The distribution testing revealed substantial deviations from normality for some SIMMUN study parameters. </w:t>
      </w:r>
      <w:ins w:id="30" w:author="Unknown Author" w:date="2023-06-10T18:07:40Z">
        <w:r>
          <w:rPr/>
          <w:t>Therefore</w:t>
        </w:r>
      </w:ins>
      <w:del w:id="31" w:author="Unknown Author" w:date="2023-06-10T18:07:40Z">
        <w:r>
          <w:rPr/>
          <w:delText>For this reason</w:delText>
        </w:r>
      </w:del>
      <w:r>
        <w:rPr/>
        <w:t xml:space="preserve">, logarithm and square root transformations were applied prior to modeling and statistical hypothesis testing with parametric tools </w:t>
      </w:r>
      <w:ins w:id="32" w:author="Unknown Author" w:date="2023-06-10T18:07:40Z">
        <w:commentRangeStart w:id="5"/>
        <w:r>
          <w:rPr/>
          <w:t xml:space="preserve">was done </w:t>
        </w:r>
      </w:ins>
      <w:ins w:id="33" w:author="Unknown Author" w:date="2023-06-10T18:07:40Z">
        <w:r>
          <w:rPr/>
        </w:r>
      </w:ins>
      <w:commentRangeEnd w:id="5"/>
      <w:r>
        <w:commentReference w:id="5"/>
      </w:r>
      <w:r>
        <w:rPr/>
        <w:t xml:space="preserve">as specified in </w:t>
      </w:r>
      <w:r>
        <w:rPr>
          <w:b/>
          <w:bCs/>
        </w:rPr>
        <w:t>Supplementary Table S1</w:t>
      </w:r>
      <w:r>
        <w:rPr/>
        <w:t>. Most of the INCOV study variables were non-normally distributed. For this reason, non-parametric Spearman rank test was chosen for correlation analysis and robust linear regression was used as a modeling approach.</w:t>
      </w:r>
    </w:p>
    <w:p>
      <w:pPr>
        <w:pStyle w:val="TextBody"/>
        <w:rPr/>
      </w:pPr>
      <w:r>
        <w:rPr/>
        <w:t xml:space="preserve">The tau-equivalence assumption was clearly violated for both the HADS depression and HADS anxiety scale in the SIMMUN cohort as investigated by factor analysis (function </w:t>
      </w:r>
      <w:r>
        <w:rPr>
          <w:rStyle w:val="VerbatimChar"/>
        </w:rPr>
        <w:t>reduce_data()</w:t>
      </w:r>
      <w:r>
        <w:rPr/>
        <w:t xml:space="preserve">, package </w:t>
      </w:r>
      <w:hyperlink r:id="rId13">
        <w:r>
          <w:rPr>
            <w:rStyle w:val="InternetLink"/>
            <w:i/>
            <w:iCs/>
          </w:rPr>
          <w:t>clustTools</w:t>
        </w:r>
      </w:hyperlink>
      <w:r>
        <w:rPr/>
        <w:t xml:space="preserve">, employing internally </w:t>
      </w:r>
      <w:r>
        <w:rPr>
          <w:rStyle w:val="VerbatimChar"/>
        </w:rPr>
        <w:t>factanal()</w:t>
      </w:r>
      <w:r>
        <w:rPr/>
        <w:t xml:space="preserve"> from the </w:t>
      </w:r>
      <w:r>
        <w:rPr>
          <w:i/>
          <w:iCs/>
        </w:rPr>
        <w:t>stats</w:t>
      </w:r>
      <w:r>
        <w:rPr/>
        <w:t xml:space="preserve"> package). For this reason, global McDonald’s </w:t>
      </w:r>
      <w:r>
        <w:rPr/>
      </w:r>
      <m:oMath xmlns:m="http://schemas.openxmlformats.org/officeDocument/2006/math">
        <m:r>
          <w:rPr>
            <w:rFonts w:ascii="Cambria Math" w:hAnsi="Cambria Math"/>
          </w:rPr>
          <m:t xml:space="preserve">ω</m:t>
        </m:r>
      </m:oMath>
      <w:r>
        <w:rPr/>
        <w:t xml:space="preserve"> statistic was used as a consistency measure for all psychometric tools in the SIMMUN cohort (function </w:t>
      </w:r>
      <w:r>
        <w:rPr>
          <w:rStyle w:val="VerbatimChar"/>
        </w:rPr>
        <w:t>omega()</w:t>
      </w:r>
      <w:r>
        <w:rPr/>
        <w:t xml:space="preserve">, package </w:t>
      </w:r>
      <w:r>
        <w:rPr>
          <w:i/>
          <w:iCs/>
        </w:rPr>
        <w:t>psych</w:t>
      </w:r>
      <w:r>
        <w:rPr/>
        <w:t>) (10,25,28) (</w:t>
      </w:r>
      <w:r>
        <w:rPr>
          <w:b/>
          <w:bCs/>
        </w:rPr>
        <w:t>Supplementary Figure S2</w:t>
      </w:r>
      <w:r>
        <w:rPr/>
        <w:t>).</w:t>
      </w:r>
    </w:p>
    <w:p>
      <w:pPr>
        <w:pStyle w:val="Heading2"/>
        <w:rPr/>
      </w:pPr>
      <w:r>
        <w:rPr/>
        <w:t>Statistical significance, effect size</w:t>
      </w:r>
    </w:p>
    <w:p>
      <w:pPr>
        <w:pStyle w:val="FirstParagraph"/>
        <w:rPr/>
      </w:pPr>
      <w:r>
        <w:rPr/>
        <w:t>Except for results of multi-parameter linear modeling and multi-parameter robust linear regression, p values were corrected for multiple testing with the false discovery rate method (FDR) (29) separately for each analysis task. Effects with p &lt; 0.05 were considered significant.</w:t>
      </w:r>
    </w:p>
    <w:p>
      <w:pPr>
        <w:pStyle w:val="TextBody"/>
        <w:rPr/>
      </w:pPr>
      <w:r>
        <w:rPr/>
        <w:t>The following effect size measures were used (30):</w:t>
      </w:r>
    </w:p>
    <w:p>
      <w:pPr>
        <w:pStyle w:val="Normal"/>
        <w:numPr>
          <w:ilvl w:val="0"/>
          <w:numId w:val="1"/>
        </w:numPr>
        <w:rPr/>
      </w:pPr>
      <w:r>
        <w:rPr/>
        <w:t xml:space="preserve">Cramer’s V for comparison of distribution of categorical variables (weak: &lt; 0.3, moderate: 0.3 - 0.5, large effect: </w:t>
      </w:r>
      <w:r>
        <w:rPr/>
      </w:r>
      <m:oMath xmlns:m="http://schemas.openxmlformats.org/officeDocument/2006/math">
        <m:r>
          <w:rPr>
            <w:rFonts w:ascii="Cambria Math" w:hAnsi="Cambria Math"/>
          </w:rPr>
          <m:t xml:space="preserve">≥</m:t>
        </m:r>
      </m:oMath>
      <w:r>
        <w:rPr/>
        <w:t xml:space="preserve"> 0.5)</w:t>
      </w:r>
    </w:p>
    <w:p>
      <w:pPr>
        <w:pStyle w:val="Normal"/>
        <w:numPr>
          <w:ilvl w:val="0"/>
          <w:numId w:val="1"/>
        </w:numPr>
        <w:rPr/>
      </w:pPr>
      <w:r>
        <w:rPr/>
        <w:t xml:space="preserve">Cohen’s d for two group comparisons of normally distributed variables (weak: &lt; 0.5, moderate: 0.5 - 0.8, large effect: </w:t>
      </w:r>
      <w:r>
        <w:rPr/>
      </w:r>
      <m:oMath xmlns:m="http://schemas.openxmlformats.org/officeDocument/2006/math">
        <m:r>
          <w:rPr>
            <w:rFonts w:ascii="Cambria Math" w:hAnsi="Cambria Math"/>
          </w:rPr>
          <m:t xml:space="preserve">≥</m:t>
        </m:r>
      </m:oMath>
      <w:r>
        <w:rPr/>
        <w:t xml:space="preserve"> 0.8)</w:t>
      </w:r>
    </w:p>
    <w:p>
      <w:pPr>
        <w:pStyle w:val="Normal"/>
        <w:numPr>
          <w:ilvl w:val="0"/>
          <w:numId w:val="1"/>
        </w:numPr>
        <w:rPr/>
      </w:pPr>
      <w:r>
        <w:rPr/>
        <w:t xml:space="preserve">r for two group comparisons of non-normally distributed variables (weak: &lt; 0.3, moderate: 0.3 - 0.5, large effect: </w:t>
      </w:r>
      <w:r>
        <w:rPr/>
      </w:r>
      <m:oMath xmlns:m="http://schemas.openxmlformats.org/officeDocument/2006/math">
        <m:r>
          <w:rPr>
            <w:rFonts w:ascii="Cambria Math" w:hAnsi="Cambria Math"/>
          </w:rPr>
          <m:t xml:space="preserve">≥</m:t>
        </m:r>
      </m:oMath>
      <w:r>
        <w:rPr/>
        <w:t xml:space="preserve"> 0.5)</w:t>
      </w:r>
    </w:p>
    <w:p>
      <w:pPr>
        <w:pStyle w:val="Normal"/>
        <w:numPr>
          <w:ilvl w:val="0"/>
          <w:numId w:val="1"/>
        </w:numPr>
        <w:rPr/>
      </w:pPr>
      <w:r>
        <w:rPr/>
      </w:r>
      <m:oMath xmlns:m="http://schemas.openxmlformats.org/officeDocument/2006/math">
        <m:r>
          <w:rPr>
            <w:rFonts w:ascii="Cambria Math" w:hAnsi="Cambria Math"/>
          </w:rPr>
          <m:t xml:space="preserve">ρ</m:t>
        </m:r>
      </m:oMath>
      <w:r>
        <w:rPr/>
        <w:t xml:space="preserve"> </w:t>
      </w:r>
      <w:r>
        <w:rPr/>
        <w:t xml:space="preserve">for correlation of non-normally distributed variables (weak: &lt; 0.3, moderate: 0.3 - 0.5, strong correlation: </w:t>
      </w:r>
      <w:r>
        <w:rPr/>
      </w:r>
      <m:oMath xmlns:m="http://schemas.openxmlformats.org/officeDocument/2006/math">
        <m:r>
          <w:rPr>
            <w:rFonts w:ascii="Cambria Math" w:hAnsi="Cambria Math"/>
          </w:rPr>
          <m:t xml:space="preserve">≥</m:t>
        </m:r>
      </m:oMath>
      <w:r>
        <w:rPr/>
        <w:t xml:space="preserve"> 0.5)</w:t>
      </w:r>
    </w:p>
    <w:p>
      <w:pPr>
        <w:pStyle w:val="Normal"/>
        <w:numPr>
          <w:ilvl w:val="0"/>
          <w:numId w:val="1"/>
        </w:numPr>
        <w:rPr/>
      </w:pPr>
      <w:r>
        <w:rPr/>
        <w:t xml:space="preserve">r for correlation of normally distributed variables (weak: &lt; 0.3, moderate: 0.3 - 0.5, strong correlation: </w:t>
      </w:r>
      <w:r>
        <w:rPr/>
      </w:r>
      <m:oMath xmlns:m="http://schemas.openxmlformats.org/officeDocument/2006/math">
        <m:r>
          <w:rPr>
            <w:rFonts w:ascii="Cambria Math" w:hAnsi="Cambria Math"/>
          </w:rPr>
          <m:t xml:space="preserve">≥</m:t>
        </m:r>
      </m:oMath>
      <w:r>
        <w:rPr/>
        <w:t xml:space="preserve"> 0.5)</w:t>
      </w:r>
    </w:p>
    <w:p>
      <w:pPr>
        <w:pStyle w:val="Normal"/>
        <w:numPr>
          <w:ilvl w:val="0"/>
          <w:numId w:val="1"/>
        </w:numPr>
        <w:rPr/>
      </w:pP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t xml:space="preserve"> </w:t>
      </w:r>
      <w:r>
        <w:rPr/>
        <w:t xml:space="preserve">as a measure of explained variance in modeling (weak: &lt; 0.13, moderate: 0.13 - 0.26, substantial: </w:t>
      </w:r>
      <w:r>
        <w:rPr/>
      </w:r>
      <m:oMath xmlns:m="http://schemas.openxmlformats.org/officeDocument/2006/math">
        <m:r>
          <w:rPr>
            <w:rFonts w:ascii="Cambria Math" w:hAnsi="Cambria Math"/>
          </w:rPr>
          <m:t xml:space="preserve">≥</m:t>
        </m:r>
      </m:oMath>
      <w:r>
        <w:rPr/>
        <w:t xml:space="preserve"> 0.26).</w:t>
      </w:r>
      <w:bookmarkStart w:id="2" w:name="statistical-significance-effect-size"/>
      <w:bookmarkEnd w:id="2"/>
    </w:p>
    <w:p>
      <w:pPr>
        <w:pStyle w:val="Heading2"/>
        <w:rPr/>
      </w:pPr>
      <w:r>
        <w:rPr/>
        <w:t>Statistical hypothesis testing</w:t>
      </w:r>
    </w:p>
    <w:p>
      <w:pPr>
        <w:pStyle w:val="FirstParagraph"/>
        <w:rPr/>
      </w:pPr>
      <w:r>
        <w:rPr/>
        <w:t xml:space="preserve">Differences in characteristic of SIMMUN participants included in the analysis and excluded due to data missingness were assessed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with Cramer’s V effect size statistic and Mann-Whitney test with r effect size metric for numeric and categorical features, respectively (</w:t>
      </w:r>
      <w:r>
        <w:rPr>
          <w:b/>
          <w:bCs/>
        </w:rPr>
        <w:t>Supplementary Table S2</w:t>
      </w:r>
      <w:r>
        <w:rPr/>
        <w:t xml:space="preserve">). Differences in characteristic of SIMMUN </w:t>
      </w:r>
      <w:ins w:id="34" w:author="Unknown Author" w:date="2023-06-10T18:07:40Z">
        <w:r>
          <w:rPr/>
          <w:t xml:space="preserve">study </w:t>
        </w:r>
      </w:ins>
      <w:r>
        <w:rPr/>
        <w:t xml:space="preserve">participants or INCOV study participants divided by the SARS-CoV-2 infection status were investigated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with Cramer’s V effect size statistic and Mann-Whitney test with r effect size </w:t>
      </w:r>
      <w:ins w:id="35" w:author="Unknown Author" w:date="2023-06-10T18:07:40Z">
        <w:r>
          <w:rPr/>
          <w:t>metrics</w:t>
        </w:r>
      </w:ins>
      <w:del w:id="36" w:author="Unknown Author" w:date="2023-06-10T18:07:40Z">
        <w:r>
          <w:rPr/>
          <w:delText>metric</w:delText>
        </w:r>
      </w:del>
      <w:r>
        <w:rPr/>
        <w:t xml:space="preserve"> for numeric and categorical features, respectively (</w:t>
      </w:r>
      <w:r>
        <w:rPr>
          <w:b/>
          <w:bCs/>
        </w:rPr>
        <w:t>Tables 1</w:t>
      </w:r>
      <w:r>
        <w:rPr/>
        <w:t xml:space="preserve"> and </w:t>
      </w:r>
      <w:r>
        <w:rPr>
          <w:b/>
          <w:bCs/>
        </w:rPr>
        <w:t>2</w:t>
      </w:r>
      <w:r>
        <w:rPr/>
        <w:t>). Correlation of metabolite concentrations with age, scoring of mental stress (PSS-4) and markers of inflammation (NEO and NLR) in the SIMMUN cohort was done by Pearson’s test (</w:t>
      </w:r>
      <w:r>
        <w:rPr>
          <w:b/>
          <w:bCs/>
        </w:rPr>
        <w:t>Supplementary Table S7</w:t>
      </w:r>
      <w:r>
        <w:rPr/>
        <w:t>). Pairwise correlations of cytokine and metabolite levels in the INCOV cohort were assessed by Spearman’s rank test. Differences in metabolite concentrations and metabolite ratios in the SIMMUN cohort split by the SARS-CoV-2 infection status or presence of clinically relevant depression symptoms (HADS) were assessed by two-tailed T test with Cohen’s d effect size metric (</w:t>
      </w:r>
      <w:r>
        <w:rPr>
          <w:b/>
          <w:bCs/>
        </w:rPr>
        <w:t>Supplementary Table S8</w:t>
      </w:r>
      <w:r>
        <w:rPr/>
        <w:t>).</w:t>
      </w:r>
    </w:p>
    <w:p>
      <w:pPr>
        <w:pStyle w:val="TextBody"/>
        <w:rPr/>
      </w:pPr>
      <w:r>
        <w:rPr/>
        <w:t xml:space="preserve">Statistical hypothesis testing was accomplished with the functions </w:t>
      </w:r>
      <w:r>
        <w:rPr>
          <w:rStyle w:val="VerbatimChar"/>
        </w:rPr>
        <w:t>compare_variables()</w:t>
      </w:r>
      <w:r>
        <w:rPr/>
        <w:t xml:space="preserve"> and </w:t>
      </w:r>
      <w:r>
        <w:rPr>
          <w:rStyle w:val="VerbatimChar"/>
        </w:rPr>
        <w:t>correlate_variables()</w:t>
      </w:r>
      <w:r>
        <w:rPr/>
        <w:t xml:space="preserve"> from the development package </w:t>
      </w:r>
      <w:hyperlink r:id="rId14">
        <w:r>
          <w:rPr>
            <w:rStyle w:val="InternetLink"/>
            <w:i/>
            <w:iCs/>
          </w:rPr>
          <w:t>ExDA</w:t>
        </w:r>
      </w:hyperlink>
      <w:r>
        <w:rPr/>
        <w:t xml:space="preserve"> for comparison and correlation, respectively.</w:t>
      </w:r>
    </w:p>
    <w:p>
      <w:pPr>
        <w:pStyle w:val="Heading2"/>
        <w:rPr/>
      </w:pPr>
      <w:r>
        <w:rPr/>
        <w:t>Multi-parameter linear regression with backwards elimination in the SIMMUN cohort</w:t>
      </w:r>
    </w:p>
    <w:p>
      <w:pPr>
        <w:pStyle w:val="FirstParagraph"/>
        <w:rPr/>
      </w:pPr>
      <w:r>
        <w:rPr/>
        <w:t xml:space="preserve">Effects of age, sex, </w:t>
      </w:r>
      <w:del w:id="37" w:author="Unknown Author" w:date="2023-06-10T18:07:40Z">
        <w:r>
          <w:rPr/>
          <w:delText xml:space="preserve">body mass class, </w:delText>
        </w:r>
      </w:del>
      <w:r>
        <w:rPr/>
        <w:t xml:space="preserve">physical and mental disorders, BMI class, smoking and alcohol consumption, the inflammation markers NEO and NLR, SARS-CoV-2 infection status, anti-RBD IgG titer, clinically relevant symptoms of depression and anxiety (HADS), mental stress scoring (PSS-4) on readouts of the kynurenine (TRP, KYN, KYN/TRP) and catecholamine pathway activity (PHE, TYR, PHE/TYR) were assessed by multi-parameter linear regression with backward elimination. Responses and numeric explanatory variables were transformed with log or squared root functions to improve normality as specified in </w:t>
      </w:r>
      <w:r>
        <w:rPr>
          <w:b/>
          <w:bCs/>
        </w:rPr>
        <w:t>Supplementary Table S1</w:t>
      </w:r>
      <w:r>
        <w:rPr/>
        <w:t xml:space="preserve"> and normalized prior to modeling.</w:t>
      </w:r>
    </w:p>
    <w:p>
      <w:pPr>
        <w:pStyle w:val="TextBody"/>
        <w:rPr/>
      </w:pPr>
      <w:r>
        <w:rPr/>
        <w:t xml:space="preserve">Full models including the complete set of explanatory variables listed above were constructed (function </w:t>
      </w:r>
      <w:r>
        <w:rPr>
          <w:rStyle w:val="VerbatimChar"/>
        </w:rPr>
        <w:t>make_lm()</w:t>
      </w:r>
      <w:r>
        <w:rPr/>
        <w:t xml:space="preserve">, package </w:t>
      </w:r>
      <w:hyperlink r:id="rId15">
        <w:r>
          <w:rPr>
            <w:rStyle w:val="InternetLink"/>
            <w:i/>
            <w:iCs/>
          </w:rPr>
          <w:t>lmqc</w:t>
        </w:r>
      </w:hyperlink>
      <w:r>
        <w:rPr/>
        <w:t xml:space="preserve">) and optimized by Bayesian information criterion (BIC) driven backwards elimination of non-significant terms (method </w:t>
      </w:r>
      <w:r>
        <w:rPr>
          <w:rStyle w:val="VerbatimChar"/>
        </w:rPr>
        <w:t>step()</w:t>
      </w:r>
      <w:r>
        <w:rPr/>
        <w:t xml:space="preserve">, </w:t>
      </w:r>
      <w:hyperlink r:id="rId16">
        <w:r>
          <w:rPr>
            <w:rStyle w:val="InternetLink"/>
            <w:i/>
            <w:iCs/>
          </w:rPr>
          <w:t>lmqc</w:t>
        </w:r>
      </w:hyperlink>
      <w:r>
        <w:rPr/>
        <w:t xml:space="preserve">, employing internally </w:t>
      </w:r>
      <w:r>
        <w:rPr>
          <w:rStyle w:val="VerbatimChar"/>
        </w:rPr>
        <w:t>stepAIC()</w:t>
      </w:r>
      <w:r>
        <w:rPr/>
        <w:t xml:space="preserve"> from the </w:t>
      </w:r>
      <w:r>
        <w:rPr>
          <w:i/>
          <w:iCs/>
        </w:rPr>
        <w:t>MASS</w:t>
      </w:r>
      <w:r>
        <w:rPr/>
        <w:t xml:space="preserve"> package) (7). Normality and homogeneity of distribution of the model residuals were checked by Shapiro-Wilk and Levene tests, respectively (method </w:t>
      </w:r>
      <w:r>
        <w:rPr>
          <w:rStyle w:val="VerbatimChar"/>
        </w:rPr>
        <w:t>summary(type = 'assumptions')</w:t>
      </w:r>
      <w:r>
        <w:rPr/>
        <w:t xml:space="preserve">, package </w:t>
      </w:r>
      <w:hyperlink r:id="rId17">
        <w:r>
          <w:rPr>
            <w:rStyle w:val="InternetLink"/>
            <w:i/>
            <w:iCs/>
          </w:rPr>
          <w:t>lmqc</w:t>
        </w:r>
      </w:hyperlink>
      <w:r>
        <w:rPr/>
        <w:t xml:space="preserve">) and visually inspected in standard diagnostic plots of model residuals (residuals vs fitted, quantile-quantile plots, method </w:t>
      </w:r>
      <w:r>
        <w:rPr>
          <w:rStyle w:val="VerbatimChar"/>
        </w:rPr>
        <w:t>plot()</w:t>
      </w:r>
      <w:r>
        <w:rPr/>
        <w:t xml:space="preserve"> called for the model objects). Fit stats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t xml:space="preserve"> and root mean squared error [RMSE]) were retrieved from the model objects by calling </w:t>
      </w:r>
      <w:r>
        <w:rPr>
          <w:rStyle w:val="VerbatimChar"/>
        </w:rPr>
        <w:t>summary(type = 'fit')</w:t>
      </w:r>
      <w:r>
        <w:rPr/>
        <w:t xml:space="preserve"> (package </w:t>
      </w:r>
      <w:hyperlink r:id="rId18">
        <w:r>
          <w:rPr>
            <w:rStyle w:val="InternetLink"/>
            <w:i/>
            <w:iCs/>
          </w:rPr>
          <w:t>lmqc</w:t>
        </w:r>
      </w:hyperlink>
      <w:r>
        <w:rPr/>
        <w:t xml:space="preserve">). Validity of the optimized models was determined by likelihood-ratio test (LRT) versus the respective null models (method </w:t>
      </w:r>
      <w:r>
        <w:rPr>
          <w:rStyle w:val="VerbatimChar"/>
        </w:rPr>
        <w:t>anova()</w:t>
      </w:r>
      <w:r>
        <w:rPr/>
        <w:t xml:space="preserve">). Explanatory performance, reproducibility and proper parameterization of the optimized multi-parameter models was investigated by cross-validation (10 folds, function </w:t>
      </w:r>
      <w:r>
        <w:rPr>
          <w:rStyle w:val="VerbatimChar"/>
        </w:rPr>
        <w:t>train(method = 'lm')</w:t>
      </w:r>
      <w:r>
        <w:rPr/>
        <w:t xml:space="preserve">, package </w:t>
      </w:r>
      <w:r>
        <w:rPr>
          <w:i/>
          <w:iCs/>
        </w:rPr>
        <w:t>caret</w:t>
      </w:r>
      <w:r>
        <w:rPr/>
        <w:t xml:space="preserve">)(8) and by comparison of the RMSE (root mean square error) and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t xml:space="preserve"> statistics obtained in the training dataset and in cross-validation (method </w:t>
      </w:r>
      <w:r>
        <w:rPr>
          <w:rStyle w:val="VerbatimChar"/>
        </w:rPr>
        <w:t>summary()</w:t>
      </w:r>
      <w:r>
        <w:rPr/>
        <w:t xml:space="preserve">, package </w:t>
      </w:r>
      <w:r>
        <w:rPr>
          <w:i/>
          <w:iCs/>
        </w:rPr>
        <w:t>caretExtra</w:t>
      </w:r>
      <w:r>
        <w:rPr/>
        <w:t xml:space="preserve">). As presented in </w:t>
      </w:r>
      <w:r>
        <w:rPr>
          <w:b/>
          <w:bCs/>
        </w:rPr>
        <w:t>Supplementary Figure S3A</w:t>
      </w:r>
      <w:r>
        <w:rPr/>
        <w:t>, similar values of model error (RMSE) in the training and cross-validation data suggest good reproducibility of the optimized models and lack of over-parameterization.</w:t>
      </w:r>
    </w:p>
    <w:p>
      <w:pPr>
        <w:pStyle w:val="TextBody"/>
        <w:rPr/>
      </w:pPr>
      <w:commentRangeStart w:id="6"/>
      <w:r>
        <w:rPr/>
        <w:t>Inference statistics for the model estimates (</w:t>
      </w:r>
      <w:r>
        <w:rPr/>
      </w:r>
      <m:oMath xmlns:m="http://schemas.openxmlformats.org/officeDocument/2006/math">
        <m:r>
          <w:rPr>
            <w:rFonts w:ascii="Cambria Math" w:hAnsi="Cambria Math"/>
          </w:rPr>
          <m:t xml:space="preserve">β</m:t>
        </m:r>
      </m:oMath>
      <w:r>
        <w:rPr/>
        <w:t xml:space="preserve">, expected values and 95% confidence intervals) were extracted from the model objects with the </w:t>
      </w:r>
      <w:r>
        <w:rPr>
          <w:rStyle w:val="VerbatimChar"/>
        </w:rPr>
        <w:t>summary()</w:t>
      </w:r>
      <w:r>
        <w:rPr/>
        <w:t xml:space="preserve"> method. Significance of the estimates (</w:t>
      </w:r>
      <w:r>
        <w:rPr/>
      </w:r>
      <m:oMath xmlns:m="http://schemas.openxmlformats.org/officeDocument/2006/math">
        <m:r>
          <w:rPr>
            <w:rFonts w:ascii="Cambria Math" w:hAnsi="Cambria Math"/>
          </w:rPr>
          <m:t xml:space="preserve">p</m:t>
        </m:r>
        <m:d>
          <m:dPr>
            <m:begChr m:val="("/>
            <m:endChr m:val=")"/>
          </m:dPr>
          <m:e>
            <m:r>
              <w:rPr>
                <w:rFonts w:ascii="Cambria Math" w:hAnsi="Cambria Math"/>
              </w:rPr>
              <m:t xml:space="preserve">β</m:t>
            </m:r>
            <m:r>
              <w:rPr>
                <w:rFonts w:ascii="Cambria Math" w:hAnsi="Cambria Math"/>
              </w:rPr>
              <m:t xml:space="preserve">≠</m:t>
            </m:r>
            <m:r>
              <w:rPr>
                <w:rFonts w:ascii="Cambria Math" w:hAnsi="Cambria Math"/>
              </w:rPr>
              <m:t xml:space="preserve">0</m:t>
            </m:r>
          </m:e>
        </m:d>
      </m:oMath>
      <w:r>
        <w:rPr/>
        <w:t xml:space="preserve">) was determined by two-tailed T test. Results of the linear modeling in the INCOV cohort are presented in </w:t>
      </w:r>
      <w:r>
        <w:rPr>
          <w:b/>
          <w:bCs/>
        </w:rPr>
        <w:t>Figure 2</w:t>
      </w:r>
      <w:r>
        <w:rPr/>
        <w:t xml:space="preserve"> and </w:t>
      </w:r>
      <w:r>
        <w:rPr>
          <w:b/>
          <w:bCs/>
        </w:rPr>
        <w:t>Supplementary Table S6</w:t>
      </w:r>
      <w:r>
        <w:rPr/>
        <w:t>.</w:t>
      </w:r>
      <w:ins w:id="38" w:author="Unknown Author" w:date="2023-06-10T18:07:40Z">
        <w:bookmarkStart w:id="3" w:name="Xbe34605aaf574df2a27d6af9d3027eea6b05999"/>
        <w:bookmarkEnd w:id="3"/>
        <w:commentRangeEnd w:id="6"/>
        <w:r>
          <w:commentReference w:id="6"/>
        </w:r>
        <w:r>
          <w:rPr/>
        </w:r>
      </w:ins>
    </w:p>
    <w:p>
      <w:pPr>
        <w:pStyle w:val="Heading2"/>
        <w:rPr/>
      </w:pPr>
      <w:r>
        <w:rPr/>
        <w:t>Multi-parameter robust linear modeling in the INCOV cohort</w:t>
      </w:r>
    </w:p>
    <w:p>
      <w:pPr>
        <w:pStyle w:val="FirstParagraph"/>
        <w:rPr/>
      </w:pPr>
      <w:r>
        <w:rPr/>
        <w:t xml:space="preserve">Effects of the key explanatory factors identified by multi-parameter linear modeling in the SIMMUN cohort on </w:t>
      </w:r>
      <w:ins w:id="39" w:author="Unknown Author" w:date="2023-06-10T18:07:40Z">
        <w:r>
          <w:rPr/>
          <w:t xml:space="preserve">kynurenine and catecholamine pathway activity </w:t>
        </w:r>
      </w:ins>
      <w:del w:id="40" w:author="Unknown Author" w:date="2023-06-10T18:07:40Z">
        <w:r>
          <w:rPr/>
          <w:delText xml:space="preserve">systemic neurotransmitter availability </w:delText>
        </w:r>
      </w:del>
      <w:r>
        <w:rPr/>
        <w:t xml:space="preserve">were subsequently tested in the publicly available INCOV cohort (26). We modeled normalized plasma levels of </w:t>
      </w:r>
      <w:commentRangeStart w:id="7"/>
      <w:r>
        <w:rPr/>
        <w:t>serotonin</w:t>
      </w:r>
      <w:ins w:id="41" w:author="Unknown Author" w:date="2023-06-10T18:07:40Z">
        <w:r>
          <w:rPr/>
        </w:r>
      </w:ins>
      <w:del w:id="42" w:author="Unknown Author" w:date="2023-06-10T18:07:40Z">
        <w:commentRangeEnd w:id="7"/>
        <w:r>
          <w:commentReference w:id="7"/>
        </w:r>
        <w:r>
          <w:rPr/>
          <w:delText xml:space="preserve"> as the product of the serotonin pathway (31)</w:delText>
        </w:r>
      </w:del>
      <w:r>
        <w:rPr/>
        <w:t xml:space="preserve">, and the major product of systemic dopamine catabolism, dopamine 3-O-sulfate (DA sulfate) (32,33). The explanatory variables were age, sex and BMI class, plasma levels of cytokines markers of inflammation (IL6, IL10, TNF, IFNG), plasma concentrations of metabolites of the </w:t>
      </w:r>
      <w:del w:id="43" w:author="Unknown Author" w:date="2023-06-10T18:07:40Z">
        <w:r>
          <w:rPr/>
          <w:delText xml:space="preserve">serotonin and </w:delText>
        </w:r>
      </w:del>
      <w:r>
        <w:rPr/>
        <w:t>kynurenine pathway (TRP, KYN, QUIN)</w:t>
      </w:r>
      <w:ins w:id="44" w:author="Unknown Author" w:date="2023-06-10T18:07:40Z">
        <w:r>
          <w:rPr/>
          <w:t xml:space="preserve"> and</w:t>
        </w:r>
      </w:ins>
      <w:del w:id="45" w:author="Unknown Author" w:date="2023-06-10T18:07:40Z">
        <w:r>
          <w:rPr/>
          <w:delText>, plasma concentrations of metabolites of the</w:delText>
        </w:r>
      </w:del>
      <w:r>
        <w:rPr/>
        <w:t xml:space="preserve"> catecholamine pathway (PHE, TYR) and timepoint of SARS-CoV-2 infection (acute, sub-acute, recovery versus uninfected control). Since most numeric features were non-normally distributed, MM algorithm robust linear regression with Huber’s psi function was chosen (7,34) as a modeling approach.</w:t>
      </w:r>
    </w:p>
    <w:p>
      <w:pPr>
        <w:pStyle w:val="TextBody"/>
        <w:rPr/>
      </w:pPr>
      <w:r>
        <w:rPr/>
        <w:t xml:space="preserve">The robust linear models were built with the </w:t>
      </w:r>
      <w:r>
        <w:rPr>
          <w:rStyle w:val="VerbatimChar"/>
        </w:rPr>
        <w:t>make_lm()</w:t>
      </w:r>
      <w:r>
        <w:rPr/>
        <w:t xml:space="preserve"> wrapper (</w:t>
      </w:r>
      <w:hyperlink r:id="rId19">
        <w:r>
          <w:rPr>
            <w:rStyle w:val="InternetLink"/>
            <w:i/>
            <w:iCs/>
          </w:rPr>
          <w:t>lmqc</w:t>
        </w:r>
      </w:hyperlink>
      <w:r>
        <w:rPr/>
        <w:t xml:space="preserve"> package) around the MASS package </w:t>
      </w:r>
      <w:r>
        <w:rPr>
          <w:rStyle w:val="VerbatimChar"/>
        </w:rPr>
        <w:t>rlm()</w:t>
      </w:r>
      <w:r>
        <w:rPr/>
        <w:t xml:space="preserve"> function (7). The parameterization and reproducibility of the models were tested by infection timepoint-stratified 10-fold cross-validation with the </w:t>
      </w:r>
      <w:r>
        <w:rPr>
          <w:i/>
          <w:iCs/>
        </w:rPr>
        <w:t>caret</w:t>
      </w:r>
      <w:r>
        <w:rPr/>
        <w:t xml:space="preserve"> package (8) as described for multi-parameter linear regression. As presented in </w:t>
      </w:r>
      <w:r>
        <w:rPr>
          <w:b/>
          <w:bCs/>
        </w:rPr>
        <w:t>Figure 5A</w:t>
      </w:r>
      <w:r>
        <w:rPr/>
        <w:t xml:space="preserve">, similar values of error fit (RMSE) in the training and cross-validation data suggest good reproducibility of the robust linear models and proper model parameterization. Inference statistics were extracted from the models with </w:t>
      </w:r>
      <w:r>
        <w:rPr>
          <w:rStyle w:val="VerbatimChar"/>
        </w:rPr>
        <w:t>summary()</w:t>
      </w:r>
      <w:r>
        <w:rPr/>
        <w:t xml:space="preserve"> method. Significance of the model estimates (</w:t>
      </w:r>
      <w:r>
        <w:rPr/>
      </w:r>
      <m:oMath xmlns:m="http://schemas.openxmlformats.org/officeDocument/2006/math">
        <m:r>
          <w:rPr>
            <w:rFonts w:ascii="Cambria Math" w:hAnsi="Cambria Math"/>
          </w:rPr>
          <m:t xml:space="preserve">p</m:t>
        </m:r>
        <m:d>
          <m:dPr>
            <m:begChr m:val="("/>
            <m:endChr m:val=")"/>
          </m:dPr>
          <m:e>
            <m:r>
              <w:rPr>
                <w:rFonts w:ascii="Cambria Math" w:hAnsi="Cambria Math"/>
              </w:rPr>
              <m:t xml:space="preserve">β</m:t>
            </m:r>
            <m:r>
              <w:rPr>
                <w:rFonts w:ascii="Cambria Math" w:hAnsi="Cambria Math"/>
              </w:rPr>
              <m:t xml:space="preserve">≠</m:t>
            </m:r>
            <m:r>
              <w:rPr>
                <w:rFonts w:ascii="Cambria Math" w:hAnsi="Cambria Math"/>
              </w:rPr>
              <m:t xml:space="preserve">0</m:t>
            </m:r>
          </m:e>
        </m:d>
      </m:oMath>
      <w:r>
        <w:rPr/>
        <w:t xml:space="preserve">) was determined by two-tailed T test, 95% confidence intervals were computed based on theoretical t distribution. The robust linear modeling results are presented in </w:t>
      </w:r>
      <w:r>
        <w:rPr>
          <w:b/>
          <w:bCs/>
        </w:rPr>
        <w:t>Figure 3</w:t>
      </w:r>
      <w:r>
        <w:rPr/>
        <w:t xml:space="preserve"> and </w:t>
      </w:r>
      <w:r>
        <w:rPr>
          <w:b/>
          <w:bCs/>
        </w:rPr>
        <w:t>Supplementary Table S9</w:t>
      </w:r>
      <w:r>
        <w:rPr/>
        <w:t>.</w:t>
      </w:r>
    </w:p>
    <w:p>
      <w:pPr>
        <w:pStyle w:val="Heading2"/>
        <w:rPr/>
      </w:pPr>
      <w:r>
        <w:rPr/>
        <w:t>Time course of cytokines and metabolites in the INCOV cohort</w:t>
      </w:r>
    </w:p>
    <w:p>
      <w:pPr>
        <w:pStyle w:val="FirstParagraph"/>
        <w:rPr/>
      </w:pPr>
      <w:r>
        <w:rPr/>
        <w:t xml:space="preserve">Differences in normalized blood concentrations of cytokines and metabolites between uninfected controls, acute and sub-acute SARS-CoV-2 infection and recovery were investigated with robust linear modeling with uninfected subset or acute infection serving as baselines. Models were constructed with the </w:t>
      </w:r>
      <w:r>
        <w:rPr>
          <w:rStyle w:val="VerbatimChar"/>
        </w:rPr>
        <w:t>make_lm()</w:t>
      </w:r>
      <w:r>
        <w:rPr/>
        <w:t xml:space="preserve"> function (package </w:t>
      </w:r>
      <w:hyperlink r:id="rId20">
        <w:r>
          <w:rPr>
            <w:rStyle w:val="InternetLink"/>
            <w:i/>
            <w:iCs/>
          </w:rPr>
          <w:t>lmqc</w:t>
        </w:r>
      </w:hyperlink>
      <w:r>
        <w:rPr/>
        <w:t xml:space="preserve">) employing internally the MM </w:t>
      </w:r>
      <w:r>
        <w:rPr>
          <w:rStyle w:val="VerbatimChar"/>
        </w:rPr>
        <w:t>rlm()</w:t>
      </w:r>
      <w:r>
        <w:rPr/>
        <w:t xml:space="preserve"> algorithm with Huber’s psi function (package </w:t>
      </w:r>
      <w:r>
        <w:rPr>
          <w:i/>
          <w:iCs/>
        </w:rPr>
        <w:t>MASS</w:t>
      </w:r>
      <w:r>
        <w:rPr/>
        <w:t xml:space="preserve">) (7,34). Inference statistics were computed as described for multi-parameter robust linear modeling. The time course modeling results are presented in </w:t>
      </w:r>
      <w:r>
        <w:rPr>
          <w:b/>
          <w:bCs/>
        </w:rPr>
        <w:t>Figure 4</w:t>
      </w:r>
      <w:r>
        <w:rPr/>
        <w:t xml:space="preserve">, </w:t>
      </w:r>
      <w:r>
        <w:rPr>
          <w:b/>
          <w:bCs/>
        </w:rPr>
        <w:t>Supplementary Table S10</w:t>
      </w:r>
      <w:r>
        <w:rPr/>
        <w:t xml:space="preserve"> - </w:t>
      </w:r>
      <w:r>
        <w:rPr>
          <w:b/>
          <w:bCs/>
        </w:rPr>
        <w:t>S11</w:t>
      </w:r>
      <w:r>
        <w:rPr/>
        <w:t>.</w:t>
      </w:r>
    </w:p>
    <w:p>
      <w:pPr>
        <w:pStyle w:val="Heading2"/>
        <w:rPr/>
      </w:pPr>
      <w:r>
        <w:rPr/>
        <w:t>Correlation and network analysis in the INCOV cohort</w:t>
      </w:r>
    </w:p>
    <w:p>
      <w:pPr>
        <w:pStyle w:val="FirstParagraph"/>
        <w:rPr/>
      </w:pPr>
      <w:r>
        <w:rPr/>
        <w:t xml:space="preserve">Pairwise Spearman’s correlation coefficients </w:t>
      </w:r>
      <w:r>
        <w:rPr/>
      </w:r>
      <m:oMath xmlns:m="http://schemas.openxmlformats.org/officeDocument/2006/math">
        <m:r>
          <w:rPr>
            <w:rFonts w:ascii="Cambria Math" w:hAnsi="Cambria Math"/>
          </w:rPr>
          <m:t xml:space="preserve">ρ</m:t>
        </m:r>
      </m:oMath>
      <w:r>
        <w:rPr/>
        <w:t xml:space="preserve"> were calculated for plasma concentrations of cytokines (IL6, IL10, TNF and IFNG), </w:t>
      </w:r>
      <w:ins w:id="46" w:author="Unknown Author" w:date="2023-06-10T18:07:40Z">
        <w:r>
          <w:rPr/>
          <w:t xml:space="preserve">serotonin and </w:t>
        </w:r>
      </w:ins>
      <w:r>
        <w:rPr/>
        <w:t xml:space="preserve">metabolites of the </w:t>
      </w:r>
      <w:ins w:id="47" w:author="Unknown Author" w:date="2023-06-10T18:07:40Z">
        <w:r>
          <w:rPr/>
          <w:t>kynurenine (</w:t>
        </w:r>
      </w:ins>
      <w:del w:id="48" w:author="Unknown Author" w:date="2023-06-10T18:07:40Z">
        <w:r>
          <w:rPr/>
          <w:delText xml:space="preserve">serotonin and kynurenine pathways (serotonin, </w:delText>
        </w:r>
      </w:del>
      <w:r>
        <w:rPr/>
        <w:t>TRP, KYN and QUIN), and</w:t>
      </w:r>
      <w:del w:id="49" w:author="Unknown Author" w:date="2023-06-10T18:07:40Z">
        <w:r>
          <w:rPr/>
          <w:delText xml:space="preserve"> metabolites of the</w:delText>
        </w:r>
      </w:del>
      <w:r>
        <w:rPr/>
        <w:t xml:space="preserve"> catecholamine pathway (PHE, TYR and DA sulfate) with the </w:t>
      </w:r>
      <w:r>
        <w:rPr>
          <w:rStyle w:val="VerbatimChar"/>
        </w:rPr>
        <w:t>cor()</w:t>
      </w:r>
      <w:r>
        <w:rPr/>
        <w:t xml:space="preserve"> function from the </w:t>
      </w:r>
      <w:r>
        <w:rPr>
          <w:i/>
          <w:iCs/>
        </w:rPr>
        <w:t>stats</w:t>
      </w:r>
      <w:r>
        <w:rPr/>
        <w:t xml:space="preserve"> package at each of the timepoints of SARS-CoV-2 infection (uninfected, acute, sub-acute and recovery). The correlation matrices were subsequently scaled into the [0, 1] range with the </w:t>
      </w:r>
      <w:r>
        <w:rPr/>
      </w:r>
      <m:oMath xmlns:m="http://schemas.openxmlformats.org/officeDocument/2006/math">
        <m:r>
          <w:rPr>
            <w:rFonts w:ascii="Cambria Math" w:hAnsi="Cambria Math"/>
          </w:rPr>
          <m:t xml:space="preserve">0.5</m:t>
        </m:r>
        <m:r>
          <w:rPr>
            <w:rFonts w:ascii="Cambria Math" w:hAnsi="Cambria Math"/>
          </w:rPr>
          <m:t xml:space="preserve">×</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1</m:t>
            </m:r>
          </m:e>
        </m:d>
      </m:oMath>
      <w:r>
        <w:rPr/>
        <w:t xml:space="preserve"> function and converted to undirected force directed graphs with the </w:t>
      </w:r>
      <w:r>
        <w:rPr>
          <w:rStyle w:val="VerbatimChar"/>
        </w:rPr>
        <w:t>graph_from_adjacency_matrix()</w:t>
      </w:r>
      <w:r>
        <w:rPr/>
        <w:t xml:space="preserve"> function from the </w:t>
      </w:r>
      <w:r>
        <w:rPr>
          <w:i/>
          <w:iCs/>
        </w:rPr>
        <w:t>igraph</w:t>
      </w:r>
      <w:r>
        <w:rPr/>
        <w:t xml:space="preserve"> package (9). The graphs were visualized with tools provided by the </w:t>
      </w:r>
      <w:r>
        <w:rPr>
          <w:i/>
          <w:iCs/>
        </w:rPr>
        <w:t>ggnetwork</w:t>
      </w:r>
      <w:r>
        <w:rPr/>
        <w:t xml:space="preserve"> package (12) as two-dimensional network plots with the node proximity determined by the </w:t>
      </w:r>
      <w:r>
        <w:rPr/>
      </w:r>
      <m:oMath xmlns:m="http://schemas.openxmlformats.org/officeDocument/2006/math">
        <m:r>
          <w:rPr>
            <w:rFonts w:ascii="Cambria Math" w:hAnsi="Cambria Math"/>
          </w:rPr>
          <m:t xml:space="preserve">ρ</m:t>
        </m:r>
      </m:oMath>
      <w:r>
        <w:rPr/>
        <w:t xml:space="preserve"> value and distance-dependent repulsion, and edge color and width coding for the </w:t>
      </w:r>
      <w:r>
        <w:rPr/>
      </w:r>
      <m:oMath xmlns:m="http://schemas.openxmlformats.org/officeDocument/2006/math">
        <m:r>
          <w:rPr>
            <w:rFonts w:ascii="Cambria Math" w:hAnsi="Cambria Math"/>
          </w:rPr>
          <m:t xml:space="preserve">ρ</m:t>
        </m:r>
      </m:oMath>
      <w:r>
        <w:rPr/>
        <w:t xml:space="preserve"> value and sign (</w:t>
      </w:r>
      <w:r>
        <w:rPr>
          <w:b/>
          <w:bCs/>
        </w:rPr>
        <w:t>Figure 5</w:t>
      </w:r>
      <w:r>
        <w:rPr/>
        <w:t xml:space="preserve">). Additionally, correlation analysis results were presented as correlograms in </w:t>
      </w:r>
      <w:r>
        <w:rPr>
          <w:b/>
          <w:bCs/>
        </w:rPr>
        <w:t>Supplementary Figure 6</w:t>
      </w:r>
      <w:r>
        <w:rPr/>
        <w:t>.</w:t>
      </w:r>
      <w:bookmarkStart w:id="4" w:name="Xa3f700d4386b2bef07b65cb5f8aa192ecea4fe2"/>
      <w:bookmarkEnd w:id="4"/>
    </w:p>
    <w:p>
      <w:pPr>
        <w:pStyle w:val="Heading2"/>
        <w:rPr/>
      </w:pPr>
      <w:r>
        <w:rPr/>
        <w:t>Data and code availability</w:t>
      </w:r>
    </w:p>
    <w:p>
      <w:pPr>
        <w:pStyle w:val="FirstParagraph"/>
        <w:rPr/>
      </w:pPr>
      <w:r>
        <w:rPr/>
        <w:t xml:space="preserve">Anonymized patient data will be made available upon request to the corresponding author. The INCOV cohort data are publicly available at </w:t>
      </w:r>
      <w:hyperlink r:id="rId21">
        <w:r>
          <w:rPr>
            <w:rStyle w:val="InternetLink"/>
          </w:rPr>
          <w:t>https://data.mendeley.com/datasets/96v329bg7g/1</w:t>
        </w:r>
      </w:hyperlink>
      <w:r>
        <w:rPr/>
        <w:t xml:space="preserve">. The analysis pipeline code is available at </w:t>
      </w:r>
      <w:hyperlink r:id="rId22">
        <w:r>
          <w:rPr>
            <w:rStyle w:val="InternetLink"/>
          </w:rPr>
          <w:t>https://github.com/PiotrTymoszuk/simmun</w:t>
        </w:r>
      </w:hyperlink>
      <w:r>
        <w:rPr/>
        <w:t>.</w:t>
      </w:r>
    </w:p>
    <w:p>
      <w:pPr>
        <w:pStyle w:val="Normal"/>
        <w:rPr/>
      </w:pPr>
      <w:r>
        <w:rPr/>
      </w:r>
      <w:bookmarkStart w:id="5" w:name="supplementary-methods"/>
      <w:bookmarkStart w:id="6" w:name="data-and-code-availability"/>
      <w:bookmarkStart w:id="7" w:name="supplementary-methods"/>
      <w:bookmarkStart w:id="8" w:name="data-and-code-availability"/>
      <w:bookmarkEnd w:id="7"/>
      <w:bookmarkEnd w:id="8"/>
      <w:r>
        <w:br w:type="page"/>
      </w:r>
    </w:p>
    <w:p>
      <w:pPr>
        <w:pStyle w:val="Heading1"/>
        <w:rPr/>
      </w:pPr>
      <w:r>
        <w:rPr/>
        <w:t>Supplementary Tables</w:t>
      </w:r>
    </w:p>
    <w:p>
      <w:pPr>
        <w:pStyle w:val="TableCaption"/>
        <w:rPr/>
      </w:pPr>
      <w:ins w:id="50" w:author="Unknown Author" w:date="2023-06-10T18:07:40Z">
        <w:r>
          <w:rPr/>
          <w:t>Supplementary Table S1</w:t>
        </w:r>
      </w:ins>
      <w:del w:id="51" w:author="Unknown Author" w:date="2023-06-10T18:07:40Z">
        <w:r>
          <w:rPr/>
          <w:delText>Table 1</w:delText>
        </w:r>
      </w:del>
      <w:r>
        <w:rPr/>
        <w:t>: Study variables in the SIMMUN cohort.</w:t>
      </w:r>
    </w:p>
    <w:tbl>
      <w:tblPr>
        <w:tblStyle w:val="Table"/>
        <w:tblW w:w="10319" w:type="dxa"/>
        <w:jc w:val="center"/>
        <w:tblInd w:w="0" w:type="dxa"/>
        <w:tblLayout w:type="fixed"/>
        <w:tblCellMar>
          <w:top w:w="0" w:type="dxa"/>
          <w:left w:w="0" w:type="dxa"/>
          <w:bottom w:w="0" w:type="dxa"/>
          <w:right w:w="0" w:type="dxa"/>
        </w:tblCellMar>
        <w:tblLook w:firstRow="1" w:noVBand="1" w:lastRow="0" w:firstColumn="0" w:lastColumn="0" w:noHBand="0" w:val="0420"/>
      </w:tblPr>
      <w:tblGrid>
        <w:gridCol w:w="1532"/>
        <w:gridCol w:w="2268"/>
        <w:gridCol w:w="1529"/>
        <w:gridCol w:w="1249"/>
        <w:gridCol w:w="1529"/>
        <w:gridCol w:w="2211"/>
      </w:tblGrid>
      <w:tr>
        <w:trPr>
          <w:tblHeader w:val="true"/>
          <w:trHeight w:val="360" w:hRule="atLeast"/>
        </w:trPr>
        <w:tc>
          <w:tcPr>
            <w:tcW w:w="1532"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b/>
                <w:color w:val="000000"/>
                <w:kern w:val="0"/>
                <w:sz w:val="20"/>
                <w:szCs w:val="20"/>
                <w:lang w:val="en-US" w:eastAsia="en-US" w:bidi="ar-SA"/>
              </w:rPr>
              <w:t>Variable type</w:t>
            </w:r>
          </w:p>
        </w:tc>
        <w:tc>
          <w:tcPr>
            <w:tcW w:w="2268"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b/>
                <w:color w:val="000000"/>
                <w:kern w:val="0"/>
                <w:sz w:val="20"/>
                <w:szCs w:val="20"/>
                <w:lang w:val="en-US" w:eastAsia="en-US" w:bidi="ar-SA"/>
              </w:rPr>
              <w:t>Variable label</w:t>
            </w:r>
            <w:r>
              <w:rPr>
                <w:rFonts w:eastAsia="Arial" w:cs="Arial"/>
                <w:b/>
                <w:color w:val="000000"/>
                <w:kern w:val="0"/>
                <w:sz w:val="20"/>
                <w:szCs w:val="20"/>
                <w:vertAlign w:val="superscript"/>
                <w:lang w:val="en-US" w:eastAsia="en-US" w:bidi="ar-SA"/>
              </w:rPr>
              <w:t>a</w:t>
            </w:r>
          </w:p>
        </w:tc>
        <w:tc>
          <w:tcPr>
            <w:tcW w:w="1529"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b/>
                <w:color w:val="000000"/>
                <w:kern w:val="0"/>
                <w:sz w:val="20"/>
                <w:szCs w:val="20"/>
                <w:lang w:val="en-US" w:eastAsia="en-US" w:bidi="ar-SA"/>
              </w:rPr>
              <w:t>Format</w:t>
            </w:r>
          </w:p>
        </w:tc>
        <w:tc>
          <w:tcPr>
            <w:tcW w:w="1249"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b/>
                <w:color w:val="000000"/>
                <w:kern w:val="0"/>
                <w:sz w:val="20"/>
                <w:szCs w:val="20"/>
                <w:lang w:val="en-US" w:eastAsia="en-US" w:bidi="ar-SA"/>
              </w:rPr>
              <w:t>Unit</w:t>
            </w:r>
          </w:p>
        </w:tc>
        <w:tc>
          <w:tcPr>
            <w:tcW w:w="1529"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b/>
                <w:color w:val="000000"/>
                <w:kern w:val="0"/>
                <w:sz w:val="20"/>
                <w:szCs w:val="20"/>
                <w:lang w:val="en-US" w:eastAsia="en-US" w:bidi="ar-SA"/>
              </w:rPr>
              <w:t>Transformation</w:t>
            </w:r>
          </w:p>
        </w:tc>
        <w:tc>
          <w:tcPr>
            <w:tcW w:w="2211"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b/>
                <w:color w:val="000000"/>
                <w:kern w:val="0"/>
                <w:sz w:val="20"/>
                <w:szCs w:val="20"/>
                <w:lang w:val="en-US" w:eastAsia="en-US" w:bidi="ar-SA"/>
              </w:rPr>
              <w:t>Categories</w:t>
            </w:r>
          </w:p>
        </w:tc>
      </w:tr>
      <w:tr>
        <w:trPr>
          <w:trHeight w:val="360" w:hRule="atLeast"/>
        </w:trPr>
        <w:tc>
          <w:tcPr>
            <w:tcW w:w="1532" w:type="dxa"/>
            <w:vMerge w:val="restart"/>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response</w:t>
            </w:r>
          </w:p>
        </w:tc>
        <w:tc>
          <w:tcPr>
            <w:tcW w:w="2268"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TRP</w:t>
            </w:r>
          </w:p>
        </w:tc>
        <w:tc>
          <w:tcPr>
            <w:tcW w:w="1529"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numeric</w:t>
            </w:r>
          </w:p>
        </w:tc>
        <w:tc>
          <w:tcPr>
            <w:tcW w:w="1249"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µmol/L</w:t>
            </w:r>
          </w:p>
        </w:tc>
        <w:tc>
          <w:tcPr>
            <w:tcW w:w="1529"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identity</w:t>
            </w:r>
          </w:p>
        </w:tc>
        <w:tc>
          <w:tcPr>
            <w:tcW w:w="2211"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r>
      <w:tr>
        <w:trPr>
          <w:trHeight w:val="360" w:hRule="atLeast"/>
        </w:trPr>
        <w:tc>
          <w:tcPr>
            <w:tcW w:w="1532"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268"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KYN</w:t>
            </w:r>
          </w:p>
        </w:tc>
        <w:tc>
          <w:tcPr>
            <w:tcW w:w="152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numeric</w:t>
            </w:r>
          </w:p>
        </w:tc>
        <w:tc>
          <w:tcPr>
            <w:tcW w:w="124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µmol/L</w:t>
            </w:r>
          </w:p>
        </w:tc>
        <w:tc>
          <w:tcPr>
            <w:tcW w:w="152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logarithm</w:t>
            </w:r>
          </w:p>
        </w:tc>
        <w:tc>
          <w:tcPr>
            <w:tcW w:w="221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r>
      <w:tr>
        <w:trPr>
          <w:trHeight w:val="360" w:hRule="atLeast"/>
        </w:trPr>
        <w:tc>
          <w:tcPr>
            <w:tcW w:w="1532"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268"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PHE</w:t>
            </w:r>
          </w:p>
        </w:tc>
        <w:tc>
          <w:tcPr>
            <w:tcW w:w="152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numeric</w:t>
            </w:r>
          </w:p>
        </w:tc>
        <w:tc>
          <w:tcPr>
            <w:tcW w:w="124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µmol/L</w:t>
            </w:r>
          </w:p>
        </w:tc>
        <w:tc>
          <w:tcPr>
            <w:tcW w:w="152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logarithm</w:t>
            </w:r>
          </w:p>
        </w:tc>
        <w:tc>
          <w:tcPr>
            <w:tcW w:w="221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r>
      <w:tr>
        <w:trPr>
          <w:trHeight w:val="360" w:hRule="atLeast"/>
        </w:trPr>
        <w:tc>
          <w:tcPr>
            <w:tcW w:w="1532"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268"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TYR</w:t>
            </w:r>
          </w:p>
        </w:tc>
        <w:tc>
          <w:tcPr>
            <w:tcW w:w="152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numeric</w:t>
            </w:r>
          </w:p>
        </w:tc>
        <w:tc>
          <w:tcPr>
            <w:tcW w:w="124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µmol/L</w:t>
            </w:r>
          </w:p>
        </w:tc>
        <w:tc>
          <w:tcPr>
            <w:tcW w:w="152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logarithm</w:t>
            </w:r>
          </w:p>
        </w:tc>
        <w:tc>
          <w:tcPr>
            <w:tcW w:w="221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r>
      <w:tr>
        <w:trPr>
          <w:trHeight w:val="360" w:hRule="atLeast"/>
        </w:trPr>
        <w:tc>
          <w:tcPr>
            <w:tcW w:w="1532"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268"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KYN/TRP</w:t>
            </w:r>
          </w:p>
        </w:tc>
        <w:tc>
          <w:tcPr>
            <w:tcW w:w="152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numeric</w:t>
            </w:r>
          </w:p>
        </w:tc>
        <w:tc>
          <w:tcPr>
            <w:tcW w:w="124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52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logarithm</w:t>
            </w:r>
          </w:p>
        </w:tc>
        <w:tc>
          <w:tcPr>
            <w:tcW w:w="221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r>
      <w:tr>
        <w:trPr>
          <w:trHeight w:val="360" w:hRule="atLeast"/>
        </w:trPr>
        <w:tc>
          <w:tcPr>
            <w:tcW w:w="1532"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268"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PHE/TYR</w:t>
            </w:r>
          </w:p>
        </w:tc>
        <w:tc>
          <w:tcPr>
            <w:tcW w:w="152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numeric</w:t>
            </w:r>
          </w:p>
        </w:tc>
        <w:tc>
          <w:tcPr>
            <w:tcW w:w="124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52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square root</w:t>
            </w:r>
          </w:p>
        </w:tc>
        <w:tc>
          <w:tcPr>
            <w:tcW w:w="221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r>
      <w:tr>
        <w:trPr>
          <w:trHeight w:val="360" w:hRule="atLeast"/>
        </w:trPr>
        <w:tc>
          <w:tcPr>
            <w:tcW w:w="1532" w:type="dxa"/>
            <w:vMerge w:val="restart"/>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explanatory</w:t>
            </w:r>
          </w:p>
        </w:tc>
        <w:tc>
          <w:tcPr>
            <w:tcW w:w="2268"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age</w:t>
            </w:r>
          </w:p>
        </w:tc>
        <w:tc>
          <w:tcPr>
            <w:tcW w:w="152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numeric</w:t>
            </w:r>
          </w:p>
        </w:tc>
        <w:tc>
          <w:tcPr>
            <w:tcW w:w="124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years</w:t>
            </w:r>
          </w:p>
        </w:tc>
        <w:tc>
          <w:tcPr>
            <w:tcW w:w="152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identity</w:t>
            </w:r>
          </w:p>
        </w:tc>
        <w:tc>
          <w:tcPr>
            <w:tcW w:w="221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r>
      <w:tr>
        <w:trPr>
          <w:trHeight w:val="360" w:hRule="atLeast"/>
        </w:trPr>
        <w:tc>
          <w:tcPr>
            <w:tcW w:w="1532" w:type="dxa"/>
            <w:vMerge w:val="continue"/>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268"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sex</w:t>
            </w:r>
          </w:p>
        </w:tc>
        <w:tc>
          <w:tcPr>
            <w:tcW w:w="152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categorical</w:t>
            </w:r>
          </w:p>
        </w:tc>
        <w:tc>
          <w:tcPr>
            <w:tcW w:w="124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52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21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female, male</w:t>
            </w:r>
          </w:p>
        </w:tc>
      </w:tr>
      <w:tr>
        <w:trPr>
          <w:trHeight w:val="360" w:hRule="atLeast"/>
        </w:trPr>
        <w:tc>
          <w:tcPr>
            <w:tcW w:w="1532"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268"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mental disorder</w:t>
            </w:r>
          </w:p>
        </w:tc>
        <w:tc>
          <w:tcPr>
            <w:tcW w:w="152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categorical</w:t>
            </w:r>
          </w:p>
        </w:tc>
        <w:tc>
          <w:tcPr>
            <w:tcW w:w="124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52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21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no, yes</w:t>
            </w:r>
          </w:p>
        </w:tc>
      </w:tr>
      <w:tr>
        <w:trPr>
          <w:trHeight w:val="360" w:hRule="atLeast"/>
        </w:trPr>
        <w:tc>
          <w:tcPr>
            <w:tcW w:w="1532"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268"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physical disorder</w:t>
            </w:r>
          </w:p>
        </w:tc>
        <w:tc>
          <w:tcPr>
            <w:tcW w:w="152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categorical</w:t>
            </w:r>
          </w:p>
        </w:tc>
        <w:tc>
          <w:tcPr>
            <w:tcW w:w="124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52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21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no, yes</w:t>
            </w:r>
          </w:p>
        </w:tc>
      </w:tr>
      <w:tr>
        <w:trPr>
          <w:trHeight w:val="360" w:hRule="atLeast"/>
        </w:trPr>
        <w:tc>
          <w:tcPr>
            <w:tcW w:w="1532"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268"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SARS-CoV2</w:t>
            </w:r>
          </w:p>
        </w:tc>
        <w:tc>
          <w:tcPr>
            <w:tcW w:w="152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categorical</w:t>
            </w:r>
          </w:p>
        </w:tc>
        <w:tc>
          <w:tcPr>
            <w:tcW w:w="124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52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21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no, yes</w:t>
            </w:r>
          </w:p>
        </w:tc>
      </w:tr>
      <w:tr>
        <w:trPr>
          <w:trHeight w:val="360" w:hRule="atLeast"/>
        </w:trPr>
        <w:tc>
          <w:tcPr>
            <w:tcW w:w="1532"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268"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body mass index</w:t>
            </w:r>
            <w:r>
              <w:rPr>
                <w:rFonts w:eastAsia="Arial" w:cs="Arial"/>
                <w:color w:val="000000"/>
                <w:kern w:val="0"/>
                <w:sz w:val="20"/>
                <w:szCs w:val="20"/>
                <w:vertAlign w:val="superscript"/>
                <w:lang w:val="en-US" w:eastAsia="en-US" w:bidi="ar-SA"/>
              </w:rPr>
              <w:t>b</w:t>
            </w:r>
          </w:p>
        </w:tc>
        <w:tc>
          <w:tcPr>
            <w:tcW w:w="152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categorical</w:t>
            </w:r>
          </w:p>
        </w:tc>
        <w:tc>
          <w:tcPr>
            <w:tcW w:w="124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52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21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normal, overweight, obesity</w:t>
            </w:r>
          </w:p>
        </w:tc>
      </w:tr>
      <w:tr>
        <w:trPr>
          <w:trHeight w:val="360" w:hRule="atLeast"/>
        </w:trPr>
        <w:tc>
          <w:tcPr>
            <w:tcW w:w="1532"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268"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smoking</w:t>
            </w:r>
          </w:p>
        </w:tc>
        <w:tc>
          <w:tcPr>
            <w:tcW w:w="152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categorical</w:t>
            </w:r>
          </w:p>
        </w:tc>
        <w:tc>
          <w:tcPr>
            <w:tcW w:w="124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52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21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no, yes</w:t>
            </w:r>
          </w:p>
        </w:tc>
      </w:tr>
      <w:tr>
        <w:trPr>
          <w:trHeight w:val="360" w:hRule="atLeast"/>
        </w:trPr>
        <w:tc>
          <w:tcPr>
            <w:tcW w:w="1532"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268"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alcohol</w:t>
            </w:r>
          </w:p>
        </w:tc>
        <w:tc>
          <w:tcPr>
            <w:tcW w:w="152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categorical</w:t>
            </w:r>
          </w:p>
        </w:tc>
        <w:tc>
          <w:tcPr>
            <w:tcW w:w="124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52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21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no, yes</w:t>
            </w:r>
          </w:p>
        </w:tc>
      </w:tr>
      <w:tr>
        <w:trPr>
          <w:trHeight w:val="360" w:hRule="atLeast"/>
        </w:trPr>
        <w:tc>
          <w:tcPr>
            <w:tcW w:w="1532"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268"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HADS, anxiety score</w:t>
            </w:r>
          </w:p>
        </w:tc>
        <w:tc>
          <w:tcPr>
            <w:tcW w:w="152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categorical</w:t>
            </w:r>
          </w:p>
        </w:tc>
        <w:tc>
          <w:tcPr>
            <w:tcW w:w="124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52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21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&lt; 8, ≥ 8</w:t>
            </w:r>
          </w:p>
        </w:tc>
      </w:tr>
      <w:tr>
        <w:trPr>
          <w:trHeight w:val="360" w:hRule="atLeast"/>
        </w:trPr>
        <w:tc>
          <w:tcPr>
            <w:tcW w:w="1532"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268"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HADS, depression score</w:t>
            </w:r>
          </w:p>
        </w:tc>
        <w:tc>
          <w:tcPr>
            <w:tcW w:w="152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categorical</w:t>
            </w:r>
          </w:p>
        </w:tc>
        <w:tc>
          <w:tcPr>
            <w:tcW w:w="124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52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21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&lt; 8, ≥ 8</w:t>
            </w:r>
          </w:p>
        </w:tc>
      </w:tr>
      <w:tr>
        <w:trPr>
          <w:trHeight w:val="360" w:hRule="atLeast"/>
        </w:trPr>
        <w:tc>
          <w:tcPr>
            <w:tcW w:w="1532"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268"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PSS-4, mental stress score</w:t>
            </w:r>
          </w:p>
        </w:tc>
        <w:tc>
          <w:tcPr>
            <w:tcW w:w="152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numeric</w:t>
            </w:r>
          </w:p>
        </w:tc>
        <w:tc>
          <w:tcPr>
            <w:tcW w:w="124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52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identity</w:t>
            </w:r>
          </w:p>
        </w:tc>
        <w:tc>
          <w:tcPr>
            <w:tcW w:w="221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r>
      <w:tr>
        <w:trPr>
          <w:trHeight w:val="360" w:hRule="atLeast"/>
        </w:trPr>
        <w:tc>
          <w:tcPr>
            <w:tcW w:w="1532"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268"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NEO</w:t>
            </w:r>
          </w:p>
        </w:tc>
        <w:tc>
          <w:tcPr>
            <w:tcW w:w="152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numeric</w:t>
            </w:r>
          </w:p>
        </w:tc>
        <w:tc>
          <w:tcPr>
            <w:tcW w:w="124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nmol/L</w:t>
            </w:r>
          </w:p>
        </w:tc>
        <w:tc>
          <w:tcPr>
            <w:tcW w:w="152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logarithm</w:t>
            </w:r>
          </w:p>
        </w:tc>
        <w:tc>
          <w:tcPr>
            <w:tcW w:w="221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r>
      <w:tr>
        <w:trPr>
          <w:trHeight w:val="360" w:hRule="atLeast"/>
        </w:trPr>
        <w:tc>
          <w:tcPr>
            <w:tcW w:w="1532"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268"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NLR</w:t>
            </w:r>
          </w:p>
        </w:tc>
        <w:tc>
          <w:tcPr>
            <w:tcW w:w="152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numeric</w:t>
            </w:r>
          </w:p>
        </w:tc>
        <w:tc>
          <w:tcPr>
            <w:tcW w:w="124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52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logarithm</w:t>
            </w:r>
          </w:p>
        </w:tc>
        <w:tc>
          <w:tcPr>
            <w:tcW w:w="221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r>
      <w:tr>
        <w:trPr>
          <w:trHeight w:val="360" w:hRule="atLeast"/>
        </w:trPr>
        <w:tc>
          <w:tcPr>
            <w:tcW w:w="1532" w:type="dxa"/>
            <w:vMerge w:val="continue"/>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268"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anti-RBD IgG</w:t>
            </w:r>
          </w:p>
        </w:tc>
        <w:tc>
          <w:tcPr>
            <w:tcW w:w="1529"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categorical</w:t>
            </w:r>
          </w:p>
        </w:tc>
        <w:tc>
          <w:tcPr>
            <w:tcW w:w="1249"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529"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211"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negative, 1 - 16.3 AU, &gt; 16.3 AU</w:t>
            </w:r>
          </w:p>
        </w:tc>
      </w:tr>
      <w:tr>
        <w:trPr>
          <w:trHeight w:val="360" w:hRule="atLeast"/>
        </w:trPr>
        <w:tc>
          <w:tcPr>
            <w:tcW w:w="10318" w:type="dxa"/>
            <w:gridSpan w:val="6"/>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vertAlign w:val="superscript"/>
                <w:lang w:val="en-US" w:eastAsia="en-US" w:bidi="ar-SA"/>
              </w:rPr>
              <w:t>a</w:t>
            </w:r>
            <w:r>
              <w:rPr>
                <w:rFonts w:eastAsia="Arial" w:cs="Arial"/>
                <w:color w:val="000000"/>
                <w:kern w:val="0"/>
                <w:sz w:val="20"/>
                <w:szCs w:val="20"/>
                <w:lang w:val="en-US" w:eastAsia="en-US" w:bidi="ar-SA"/>
              </w:rPr>
              <w:t>TRP: tryptophan; KYN: kynurenine; PHE: phenylalanine; TYR: tyrosine; KYN/TRP: kynurenine/tryptophan ratio; PHE/TYR: phenylalanine/tyrosine ratio; HADS: hospital anxiety and depression score; PSS-4: perceived stress scale, 4 item; NEO: neopterin; NLR: neutrophil - lymphocyte ratio; anti-RBD IgG: anti-receptor-binding domain S1/S2 immunoglobulin.</w:t>
            </w:r>
          </w:p>
        </w:tc>
      </w:tr>
      <w:tr>
        <w:trPr>
          <w:trHeight w:val="360" w:hRule="atLeast"/>
        </w:trPr>
        <w:tc>
          <w:tcPr>
            <w:tcW w:w="10318" w:type="dxa"/>
            <w:gridSpan w:val="6"/>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vertAlign w:val="superscript"/>
                <w:lang w:val="en-US" w:eastAsia="en-US" w:bidi="ar-SA"/>
              </w:rPr>
              <w:t>b</w:t>
            </w:r>
            <w:r>
              <w:rPr>
                <w:rFonts w:eastAsia="Arial" w:cs="Arial"/>
                <w:color w:val="000000"/>
                <w:kern w:val="0"/>
                <w:sz w:val="20"/>
                <w:szCs w:val="20"/>
                <w:lang w:val="en-US" w:eastAsia="en-US" w:bidi="ar-SA"/>
              </w:rPr>
              <w:t>normal: body mass index (BMI) &lt; 25 kg/m², overweight: BMI 25 - 30 kg/m², obesity: BMI &gt; 30 kg/m².</w:t>
            </w:r>
          </w:p>
        </w:tc>
      </w:tr>
    </w:tbl>
    <w:p>
      <w:pPr>
        <w:pStyle w:val="Normal"/>
        <w:rPr/>
      </w:pPr>
      <w:r>
        <w:rPr/>
      </w:r>
      <w:r>
        <w:br w:type="page"/>
      </w:r>
    </w:p>
    <w:p>
      <w:pPr>
        <w:pStyle w:val="TableCaption"/>
        <w:rPr/>
      </w:pPr>
      <w:ins w:id="52" w:author="Unknown Author" w:date="2023-06-10T18:07:40Z">
        <w:r>
          <w:rPr/>
          <w:t>Supplementary Table S2</w:t>
        </w:r>
      </w:ins>
      <w:del w:id="53" w:author="Unknown Author" w:date="2023-06-10T18:07:40Z">
        <w:r>
          <w:rPr/>
          <w:delText>Table 2</w:delText>
        </w:r>
      </w:del>
      <w:r>
        <w:rPr/>
        <w:t>: Significant differences between participants of the SIMMUN study included in the analysis and SIMMUN participants excluded due to data missingness. Numeric variables are presented as medians with interquartile ranges (IQR) and ranges. Categorical variables are presented as percentages and counts within the complete observation set.</w:t>
      </w:r>
    </w:p>
    <w:tbl>
      <w:tblPr>
        <w:tblStyle w:val="Table"/>
        <w:tblW w:w="10885" w:type="dxa"/>
        <w:jc w:val="center"/>
        <w:tblInd w:w="0" w:type="dxa"/>
        <w:tblLayout w:type="fixed"/>
        <w:tblCellMar>
          <w:top w:w="0" w:type="dxa"/>
          <w:left w:w="0" w:type="dxa"/>
          <w:bottom w:w="0" w:type="dxa"/>
          <w:right w:w="0" w:type="dxa"/>
        </w:tblCellMar>
        <w:tblLook w:firstRow="1" w:noVBand="1" w:lastRow="0" w:firstColumn="0" w:lastColumn="0" w:noHBand="0" w:val="0420"/>
      </w:tblPr>
      <w:tblGrid>
        <w:gridCol w:w="2269"/>
        <w:gridCol w:w="2211"/>
        <w:gridCol w:w="2209"/>
        <w:gridCol w:w="1136"/>
        <w:gridCol w:w="1588"/>
        <w:gridCol w:w="1471"/>
      </w:tblGrid>
      <w:tr>
        <w:trPr>
          <w:tblHeader w:val="true"/>
          <w:trHeight w:val="360" w:hRule="atLeast"/>
        </w:trPr>
        <w:tc>
          <w:tcPr>
            <w:tcW w:w="2269"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54" w:author="Katharina Huefner" w:date="2023-06-09T15:54:00Z">
              <w:r>
                <w:rPr>
                  <w:rFonts w:eastAsia="Arial" w:cs="Arial"/>
                  <w:b/>
                  <w:color w:val="000000"/>
                  <w:kern w:val="0"/>
                  <w:sz w:val="20"/>
                  <w:szCs w:val="20"/>
                  <w:lang w:val="en-US" w:eastAsia="en-US" w:bidi="ar-SA"/>
                </w:rPr>
                <w:t>Variable</w:t>
              </w:r>
            </w:ins>
            <w:ins w:id="55" w:author="Katharina Huefner" w:date="2023-06-09T15:54:00Z">
              <w:r>
                <w:rPr>
                  <w:rFonts w:eastAsia="Arial" w:cs="Arial"/>
                  <w:b/>
                  <w:color w:val="000000"/>
                  <w:kern w:val="0"/>
                  <w:sz w:val="20"/>
                  <w:szCs w:val="20"/>
                  <w:vertAlign w:val="superscript"/>
                  <w:lang w:val="en-US" w:eastAsia="en-US" w:bidi="ar-SA"/>
                </w:rPr>
                <w:t>a</w:t>
              </w:r>
            </w:ins>
          </w:p>
        </w:tc>
        <w:tc>
          <w:tcPr>
            <w:tcW w:w="2211"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56" w:author="Katharina Huefner" w:date="2023-06-09T15:54:00Z">
              <w:r>
                <w:rPr>
                  <w:rFonts w:eastAsia="Arial" w:cs="Arial"/>
                  <w:b/>
                  <w:color w:val="000000"/>
                  <w:kern w:val="0"/>
                  <w:sz w:val="20"/>
                  <w:szCs w:val="20"/>
                  <w:lang w:val="en-US" w:eastAsia="en-US" w:bidi="ar-SA"/>
                </w:rPr>
                <w:t>Analyzed</w:t>
              </w:r>
            </w:ins>
          </w:p>
        </w:tc>
        <w:tc>
          <w:tcPr>
            <w:tcW w:w="2209"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57" w:author="Katharina Huefner" w:date="2023-06-09T15:54:00Z">
              <w:r>
                <w:rPr>
                  <w:rFonts w:eastAsia="Arial" w:cs="Arial"/>
                  <w:b/>
                  <w:color w:val="000000"/>
                  <w:kern w:val="0"/>
                  <w:sz w:val="20"/>
                  <w:szCs w:val="20"/>
                  <w:lang w:val="en-US" w:eastAsia="en-US" w:bidi="ar-SA"/>
                </w:rPr>
                <w:t>Excluded</w:t>
              </w:r>
            </w:ins>
          </w:p>
        </w:tc>
        <w:tc>
          <w:tcPr>
            <w:tcW w:w="1136"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58" w:author="Katharina Huefner" w:date="2023-06-09T15:54:00Z">
              <w:r>
                <w:rPr>
                  <w:rFonts w:eastAsia="Arial" w:cs="Arial"/>
                  <w:b/>
                  <w:color w:val="000000"/>
                  <w:kern w:val="0"/>
                  <w:sz w:val="20"/>
                  <w:szCs w:val="20"/>
                  <w:lang w:val="en-US" w:eastAsia="en-US" w:bidi="ar-SA"/>
                </w:rPr>
                <w:t>Test</w:t>
              </w:r>
            </w:ins>
          </w:p>
        </w:tc>
        <w:tc>
          <w:tcPr>
            <w:tcW w:w="1588"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59" w:author="Katharina Huefner" w:date="2023-06-09T15:54:00Z">
              <w:r>
                <w:rPr>
                  <w:rFonts w:eastAsia="Arial" w:cs="Arial"/>
                  <w:b/>
                  <w:color w:val="000000"/>
                  <w:kern w:val="0"/>
                  <w:sz w:val="20"/>
                  <w:szCs w:val="20"/>
                  <w:lang w:val="en-US" w:eastAsia="en-US" w:bidi="ar-SA"/>
                </w:rPr>
                <w:t>Significance</w:t>
              </w:r>
            </w:ins>
            <w:ins w:id="60" w:author="Katharina Huefner" w:date="2023-06-09T15:54:00Z">
              <w:r>
                <w:rPr>
                  <w:rFonts w:eastAsia="Arial" w:cs="Arial"/>
                  <w:b/>
                  <w:color w:val="000000"/>
                  <w:kern w:val="0"/>
                  <w:sz w:val="20"/>
                  <w:szCs w:val="20"/>
                  <w:vertAlign w:val="superscript"/>
                  <w:lang w:val="en-US" w:eastAsia="en-US" w:bidi="ar-SA"/>
                </w:rPr>
                <w:t>b</w:t>
              </w:r>
            </w:ins>
          </w:p>
        </w:tc>
        <w:tc>
          <w:tcPr>
            <w:tcW w:w="1471"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61" w:author="Katharina Huefner" w:date="2023-06-09T15:54:00Z">
              <w:r>
                <w:rPr>
                  <w:rFonts w:eastAsia="Arial" w:cs="Arial"/>
                  <w:b/>
                  <w:color w:val="000000"/>
                  <w:kern w:val="0"/>
                  <w:sz w:val="20"/>
                  <w:szCs w:val="20"/>
                  <w:lang w:val="en-US" w:eastAsia="en-US" w:bidi="ar-SA"/>
                </w:rPr>
                <w:t>Effect size</w:t>
              </w:r>
            </w:ins>
          </w:p>
        </w:tc>
      </w:tr>
      <w:tr>
        <w:trPr>
          <w:trHeight w:val="360" w:hRule="atLeast"/>
        </w:trPr>
        <w:tc>
          <w:tcPr>
            <w:tcW w:w="2269"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62" w:author="Katharina Huefner" w:date="2023-06-09T15:54:00Z">
              <w:r>
                <w:rPr>
                  <w:rFonts w:eastAsia="Arial" w:cs="Arial"/>
                  <w:color w:val="000000"/>
                  <w:kern w:val="0"/>
                  <w:sz w:val="20"/>
                  <w:szCs w:val="20"/>
                  <w:lang w:val="en-US" w:eastAsia="en-US" w:bidi="ar-SA"/>
                </w:rPr>
                <w:t>Psychiatric comorbidity</w:t>
              </w:r>
            </w:ins>
          </w:p>
        </w:tc>
        <w:tc>
          <w:tcPr>
            <w:tcW w:w="2211"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63" w:author="Katharina Huefner" w:date="2023-06-09T15:54:00Z">
              <w:r>
                <w:rPr>
                  <w:rFonts w:eastAsia="Arial" w:cs="Arial"/>
                  <w:color w:val="000000"/>
                  <w:kern w:val="0"/>
                  <w:sz w:val="20"/>
                  <w:szCs w:val="20"/>
                  <w:lang w:val="en-US" w:eastAsia="en-US" w:bidi="ar-SA"/>
                </w:rPr>
                <w:t>41% (68)</w:t>
                <w:br/>
                <w:t>complete: n = 165</w:t>
              </w:r>
            </w:ins>
          </w:p>
        </w:tc>
        <w:tc>
          <w:tcPr>
            <w:tcW w:w="2209"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64" w:author="Katharina Huefner" w:date="2023-06-09T15:54:00Z">
              <w:r>
                <w:rPr>
                  <w:rFonts w:eastAsia="Arial" w:cs="Arial"/>
                  <w:color w:val="000000"/>
                  <w:kern w:val="0"/>
                  <w:sz w:val="20"/>
                  <w:szCs w:val="20"/>
                  <w:lang w:val="en-US" w:eastAsia="en-US" w:bidi="ar-SA"/>
                </w:rPr>
                <w:t>84% (42)</w:t>
                <w:br/>
                <w:t>complete: n = 50</w:t>
              </w:r>
            </w:ins>
          </w:p>
        </w:tc>
        <w:tc>
          <w:tcPr>
            <w:tcW w:w="1136"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65" w:author="Katharina Huefner" w:date="2023-06-09T15:54:00Z">
              <w:r>
                <w:rPr>
                  <w:rFonts w:eastAsia="Arial" w:cs="Arial"/>
                  <w:color w:val="000000"/>
                  <w:kern w:val="0"/>
                  <w:sz w:val="20"/>
                  <w:szCs w:val="20"/>
                  <w:lang w:val="en-US" w:eastAsia="en-US" w:bidi="ar-SA"/>
                </w:rPr>
                <w:t>χ²</w:t>
              </w:r>
            </w:ins>
          </w:p>
        </w:tc>
        <w:tc>
          <w:tcPr>
            <w:tcW w:w="1588"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66" w:author="Katharina Huefner" w:date="2023-06-09T15:54:00Z">
              <w:r>
                <w:rPr>
                  <w:rFonts w:eastAsia="Arial" w:cs="Arial"/>
                  <w:color w:val="000000"/>
                  <w:kern w:val="0"/>
                  <w:sz w:val="20"/>
                  <w:szCs w:val="20"/>
                  <w:lang w:val="en-US" w:eastAsia="en-US" w:bidi="ar-SA"/>
                </w:rPr>
                <w:t>p &lt; 0.001</w:t>
              </w:r>
            </w:ins>
          </w:p>
        </w:tc>
        <w:tc>
          <w:tcPr>
            <w:tcW w:w="1471"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67" w:author="Katharina Huefner" w:date="2023-06-09T15:54:00Z">
              <w:r>
                <w:rPr>
                  <w:rFonts w:eastAsia="Arial" w:cs="Arial"/>
                  <w:color w:val="000000"/>
                  <w:kern w:val="0"/>
                  <w:sz w:val="20"/>
                  <w:szCs w:val="20"/>
                  <w:lang w:val="en-US" w:eastAsia="en-US" w:bidi="ar-SA"/>
                </w:rPr>
                <w:t>V = 0.36</w:t>
              </w:r>
            </w:ins>
          </w:p>
        </w:tc>
      </w:tr>
      <w:tr>
        <w:trPr>
          <w:trHeight w:val="360" w:hRule="atLeast"/>
        </w:trPr>
        <w:tc>
          <w:tcPr>
            <w:tcW w:w="226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68" w:author="Katharina Huefner" w:date="2023-06-09T15:54:00Z">
              <w:r>
                <w:rPr>
                  <w:rFonts w:eastAsia="Arial" w:cs="Arial"/>
                  <w:color w:val="000000"/>
                  <w:kern w:val="0"/>
                  <w:sz w:val="20"/>
                  <w:szCs w:val="20"/>
                  <w:lang w:val="en-US" w:eastAsia="en-US" w:bidi="ar-SA"/>
                </w:rPr>
                <w:t>HADS anxiety score</w:t>
              </w:r>
            </w:ins>
          </w:p>
        </w:tc>
        <w:tc>
          <w:tcPr>
            <w:tcW w:w="221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69" w:author="Katharina Huefner" w:date="2023-06-09T15:54:00Z">
              <w:r>
                <w:rPr>
                  <w:rFonts w:eastAsia="Arial" w:cs="Arial"/>
                  <w:color w:val="000000"/>
                  <w:kern w:val="0"/>
                  <w:sz w:val="20"/>
                  <w:szCs w:val="20"/>
                  <w:lang w:val="en-US" w:eastAsia="en-US" w:bidi="ar-SA"/>
                </w:rPr>
                <w:t>&lt; 8: 66% (109)</w:t>
                <w:br/>
                <w:t>≥ 8: 34% (56)</w:t>
                <w:br/>
                <w:t>complete: n = 165</w:t>
              </w:r>
            </w:ins>
          </w:p>
        </w:tc>
        <w:tc>
          <w:tcPr>
            <w:tcW w:w="220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70" w:author="Katharina Huefner" w:date="2023-06-09T15:54:00Z">
              <w:r>
                <w:rPr>
                  <w:rFonts w:eastAsia="Arial" w:cs="Arial"/>
                  <w:color w:val="000000"/>
                  <w:kern w:val="0"/>
                  <w:sz w:val="20"/>
                  <w:szCs w:val="20"/>
                  <w:lang w:val="en-US" w:eastAsia="en-US" w:bidi="ar-SA"/>
                </w:rPr>
                <w:t>&lt; 8: 42% (21)</w:t>
                <w:br/>
                <w:t>≥ 8: 58% (29)</w:t>
                <w:br/>
                <w:t>complete: n = 50</w:t>
              </w:r>
            </w:ins>
          </w:p>
        </w:tc>
        <w:tc>
          <w:tcPr>
            <w:tcW w:w="1136"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71" w:author="Katharina Huefner" w:date="2023-06-09T15:54:00Z">
              <w:r>
                <w:rPr>
                  <w:rFonts w:eastAsia="Arial" w:cs="Arial"/>
                  <w:color w:val="000000"/>
                  <w:kern w:val="0"/>
                  <w:sz w:val="20"/>
                  <w:szCs w:val="20"/>
                  <w:lang w:val="en-US" w:eastAsia="en-US" w:bidi="ar-SA"/>
                </w:rPr>
                <w:t>χ²</w:t>
              </w:r>
            </w:ins>
          </w:p>
        </w:tc>
        <w:tc>
          <w:tcPr>
            <w:tcW w:w="1588"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72" w:author="Katharina Huefner" w:date="2023-06-09T15:54:00Z">
              <w:r>
                <w:rPr>
                  <w:rFonts w:eastAsia="Arial" w:cs="Arial"/>
                  <w:color w:val="000000"/>
                  <w:kern w:val="0"/>
                  <w:sz w:val="20"/>
                  <w:szCs w:val="20"/>
                  <w:lang w:val="en-US" w:eastAsia="en-US" w:bidi="ar-SA"/>
                </w:rPr>
                <w:t>p = 0.016</w:t>
              </w:r>
            </w:ins>
          </w:p>
        </w:tc>
        <w:tc>
          <w:tcPr>
            <w:tcW w:w="147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73" w:author="Katharina Huefner" w:date="2023-06-09T15:54:00Z">
              <w:r>
                <w:rPr>
                  <w:rFonts w:eastAsia="Arial" w:cs="Arial"/>
                  <w:color w:val="000000"/>
                  <w:kern w:val="0"/>
                  <w:sz w:val="20"/>
                  <w:szCs w:val="20"/>
                  <w:lang w:val="en-US" w:eastAsia="en-US" w:bidi="ar-SA"/>
                </w:rPr>
                <w:t>V = 0.21</w:t>
              </w:r>
            </w:ins>
          </w:p>
        </w:tc>
      </w:tr>
      <w:tr>
        <w:trPr>
          <w:trHeight w:val="360" w:hRule="atLeast"/>
        </w:trPr>
        <w:tc>
          <w:tcPr>
            <w:tcW w:w="226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74" w:author="Katharina Huefner" w:date="2023-06-09T15:54:00Z">
              <w:r>
                <w:rPr>
                  <w:rFonts w:eastAsia="Arial" w:cs="Arial"/>
                  <w:color w:val="000000"/>
                  <w:kern w:val="0"/>
                  <w:sz w:val="20"/>
                  <w:szCs w:val="20"/>
                  <w:lang w:val="en-US" w:eastAsia="en-US" w:bidi="ar-SA"/>
                </w:rPr>
                <w:t>HADS depression score</w:t>
              </w:r>
            </w:ins>
          </w:p>
        </w:tc>
        <w:tc>
          <w:tcPr>
            <w:tcW w:w="221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75" w:author="Katharina Huefner" w:date="2023-06-09T15:54:00Z">
              <w:r>
                <w:rPr>
                  <w:rFonts w:eastAsia="Arial" w:cs="Arial"/>
                  <w:color w:val="000000"/>
                  <w:kern w:val="0"/>
                  <w:sz w:val="20"/>
                  <w:szCs w:val="20"/>
                  <w:lang w:val="en-US" w:eastAsia="en-US" w:bidi="ar-SA"/>
                </w:rPr>
                <w:t>&lt; 8: 75% (124)</w:t>
                <w:br/>
                <w:t>≥ 8: 25% (41)</w:t>
                <w:br/>
                <w:t>complete: n = 165</w:t>
              </w:r>
            </w:ins>
          </w:p>
        </w:tc>
        <w:tc>
          <w:tcPr>
            <w:tcW w:w="220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76" w:author="Katharina Huefner" w:date="2023-06-09T15:54:00Z">
              <w:r>
                <w:rPr>
                  <w:rFonts w:eastAsia="Arial" w:cs="Arial"/>
                  <w:color w:val="000000"/>
                  <w:kern w:val="0"/>
                  <w:sz w:val="20"/>
                  <w:szCs w:val="20"/>
                  <w:lang w:val="en-US" w:eastAsia="en-US" w:bidi="ar-SA"/>
                </w:rPr>
                <w:t>&lt; 8: 40% (20)</w:t>
                <w:br/>
                <w:t>≥ 8: 60% (30)</w:t>
                <w:br/>
                <w:t>complete: n = 50</w:t>
              </w:r>
            </w:ins>
          </w:p>
        </w:tc>
        <w:tc>
          <w:tcPr>
            <w:tcW w:w="1136"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77" w:author="Katharina Huefner" w:date="2023-06-09T15:54:00Z">
              <w:r>
                <w:rPr>
                  <w:rFonts w:eastAsia="Arial" w:cs="Arial"/>
                  <w:color w:val="000000"/>
                  <w:kern w:val="0"/>
                  <w:sz w:val="20"/>
                  <w:szCs w:val="20"/>
                  <w:lang w:val="en-US" w:eastAsia="en-US" w:bidi="ar-SA"/>
                </w:rPr>
                <w:t>χ²</w:t>
              </w:r>
            </w:ins>
          </w:p>
        </w:tc>
        <w:tc>
          <w:tcPr>
            <w:tcW w:w="1588"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78" w:author="Katharina Huefner" w:date="2023-06-09T15:54:00Z">
              <w:r>
                <w:rPr>
                  <w:rFonts w:eastAsia="Arial" w:cs="Arial"/>
                  <w:color w:val="000000"/>
                  <w:kern w:val="0"/>
                  <w:sz w:val="20"/>
                  <w:szCs w:val="20"/>
                  <w:lang w:val="en-US" w:eastAsia="en-US" w:bidi="ar-SA"/>
                </w:rPr>
                <w:t>p &lt; 0.001</w:t>
              </w:r>
            </w:ins>
          </w:p>
        </w:tc>
        <w:tc>
          <w:tcPr>
            <w:tcW w:w="147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79" w:author="Katharina Huefner" w:date="2023-06-09T15:54:00Z">
              <w:r>
                <w:rPr>
                  <w:rFonts w:eastAsia="Arial" w:cs="Arial"/>
                  <w:color w:val="000000"/>
                  <w:kern w:val="0"/>
                  <w:sz w:val="20"/>
                  <w:szCs w:val="20"/>
                  <w:lang w:val="en-US" w:eastAsia="en-US" w:bidi="ar-SA"/>
                </w:rPr>
                <w:t>V = 0.32</w:t>
              </w:r>
            </w:ins>
          </w:p>
        </w:tc>
      </w:tr>
      <w:tr>
        <w:trPr>
          <w:trHeight w:val="360" w:hRule="atLeast"/>
        </w:trPr>
        <w:tc>
          <w:tcPr>
            <w:tcW w:w="226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80" w:author="Katharina Huefner" w:date="2023-06-09T15:54:00Z">
              <w:commentRangeStart w:id="8"/>
              <w:r>
                <w:rPr>
                  <w:rFonts w:eastAsia="Arial" w:cs="Arial"/>
                  <w:color w:val="000000"/>
                  <w:kern w:val="0"/>
                  <w:sz w:val="20"/>
                  <w:szCs w:val="20"/>
                  <w:lang w:val="en-US" w:eastAsia="en-US" w:bidi="ar-SA"/>
                </w:rPr>
                <w:t>Clinically relevant symptoms of depression or anxiety (HADS ≥ 8)</w:t>
              </w:r>
            </w:ins>
            <w:ins w:id="81" w:author="Unknown Author" w:date="2023-06-10T18:07:40Z">
              <w:commentRangeEnd w:id="8"/>
              <w:r>
                <w:commentReference w:id="8"/>
              </w:r>
              <w:r>
                <w:rPr>
                  <w:rFonts w:eastAsia="Arial" w:cs="Arial"/>
                  <w:color w:val="000000"/>
                  <w:kern w:val="0"/>
                  <w:sz w:val="20"/>
                  <w:szCs w:val="20"/>
                  <w:lang w:val="en-US" w:eastAsia="en-US" w:bidi="ar-SA"/>
                </w:rPr>
              </w:r>
            </w:ins>
          </w:p>
        </w:tc>
        <w:tc>
          <w:tcPr>
            <w:tcW w:w="221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82" w:author="Katharina Huefner" w:date="2023-06-09T15:54:00Z">
              <w:r>
                <w:rPr>
                  <w:rFonts w:eastAsia="Arial" w:cs="Arial"/>
                  <w:color w:val="000000"/>
                  <w:kern w:val="0"/>
                  <w:sz w:val="20"/>
                  <w:szCs w:val="20"/>
                  <w:lang w:val="en-US" w:eastAsia="en-US" w:bidi="ar-SA"/>
                </w:rPr>
                <w:t>HADS-: 65% (107)</w:t>
                <w:br/>
                <w:t>HADS+: 35% (58)</w:t>
                <w:br/>
                <w:t>complete: n = 165</w:t>
              </w:r>
            </w:ins>
          </w:p>
        </w:tc>
        <w:tc>
          <w:tcPr>
            <w:tcW w:w="220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83" w:author="Katharina Huefner" w:date="2023-06-09T15:54:00Z">
              <w:r>
                <w:rPr>
                  <w:rFonts w:eastAsia="Arial" w:cs="Arial"/>
                  <w:color w:val="000000"/>
                  <w:kern w:val="0"/>
                  <w:sz w:val="20"/>
                  <w:szCs w:val="20"/>
                  <w:lang w:val="en-US" w:eastAsia="en-US" w:bidi="ar-SA"/>
                </w:rPr>
                <w:t>HADS-: 38% (19)</w:t>
                <w:br/>
                <w:t>HADS+: 62% (31)</w:t>
                <w:br/>
                <w:t>complete: n = 50</w:t>
              </w:r>
            </w:ins>
          </w:p>
        </w:tc>
        <w:tc>
          <w:tcPr>
            <w:tcW w:w="1136"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84" w:author="Katharina Huefner" w:date="2023-06-09T15:54:00Z">
              <w:r>
                <w:rPr>
                  <w:rFonts w:eastAsia="Arial" w:cs="Arial"/>
                  <w:color w:val="000000"/>
                  <w:kern w:val="0"/>
                  <w:sz w:val="20"/>
                  <w:szCs w:val="20"/>
                  <w:lang w:val="en-US" w:eastAsia="en-US" w:bidi="ar-SA"/>
                </w:rPr>
                <w:t>χ²</w:t>
              </w:r>
            </w:ins>
          </w:p>
        </w:tc>
        <w:tc>
          <w:tcPr>
            <w:tcW w:w="1588"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85" w:author="Katharina Huefner" w:date="2023-06-09T15:54:00Z">
              <w:r>
                <w:rPr>
                  <w:rFonts w:eastAsia="Arial" w:cs="Arial"/>
                  <w:color w:val="000000"/>
                  <w:kern w:val="0"/>
                  <w:sz w:val="20"/>
                  <w:szCs w:val="20"/>
                  <w:lang w:val="en-US" w:eastAsia="en-US" w:bidi="ar-SA"/>
                </w:rPr>
                <w:t>p = 0.0066</w:t>
              </w:r>
            </w:ins>
          </w:p>
        </w:tc>
        <w:tc>
          <w:tcPr>
            <w:tcW w:w="147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86" w:author="Katharina Huefner" w:date="2023-06-09T15:54:00Z">
              <w:r>
                <w:rPr>
                  <w:rFonts w:eastAsia="Arial" w:cs="Arial"/>
                  <w:color w:val="000000"/>
                  <w:kern w:val="0"/>
                  <w:sz w:val="20"/>
                  <w:szCs w:val="20"/>
                  <w:lang w:val="en-US" w:eastAsia="en-US" w:bidi="ar-SA"/>
                </w:rPr>
                <w:t>V = 0.23</w:t>
              </w:r>
            </w:ins>
          </w:p>
        </w:tc>
      </w:tr>
      <w:tr>
        <w:trPr>
          <w:trHeight w:val="360" w:hRule="atLeast"/>
        </w:trPr>
        <w:tc>
          <w:tcPr>
            <w:tcW w:w="226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87" w:author="Katharina Huefner" w:date="2023-06-09T15:54:00Z">
              <w:r>
                <w:rPr>
                  <w:rFonts w:eastAsia="Arial" w:cs="Arial"/>
                  <w:color w:val="000000"/>
                  <w:kern w:val="0"/>
                  <w:sz w:val="20"/>
                  <w:szCs w:val="20"/>
                  <w:lang w:val="en-US" w:eastAsia="en-US" w:bidi="ar-SA"/>
                </w:rPr>
                <w:t>PSS-4 score</w:t>
              </w:r>
            </w:ins>
          </w:p>
        </w:tc>
        <w:tc>
          <w:tcPr>
            <w:tcW w:w="221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88" w:author="Katharina Huefner" w:date="2023-06-09T15:54:00Z">
              <w:r>
                <w:rPr>
                  <w:rFonts w:eastAsia="Arial" w:cs="Arial"/>
                  <w:color w:val="000000"/>
                  <w:kern w:val="0"/>
                  <w:sz w:val="20"/>
                  <w:szCs w:val="20"/>
                  <w:lang w:val="en-US" w:eastAsia="en-US" w:bidi="ar-SA"/>
                </w:rPr>
                <w:t>6 [IQR: 3 - 8]</w:t>
                <w:br/>
                <w:t>range: 0 - 14</w:t>
                <w:br/>
                <w:t>complete: n = 165</w:t>
              </w:r>
            </w:ins>
          </w:p>
        </w:tc>
        <w:tc>
          <w:tcPr>
            <w:tcW w:w="220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89" w:author="Katharina Huefner" w:date="2023-06-09T15:54:00Z">
              <w:r>
                <w:rPr>
                  <w:rFonts w:eastAsia="Arial" w:cs="Arial"/>
                  <w:color w:val="000000"/>
                  <w:kern w:val="0"/>
                  <w:sz w:val="20"/>
                  <w:szCs w:val="20"/>
                  <w:lang w:val="en-US" w:eastAsia="en-US" w:bidi="ar-SA"/>
                </w:rPr>
                <w:t>9 [IQR: 6 - 12]</w:t>
                <w:br/>
                <w:t>range: 0 - 16</w:t>
                <w:br/>
                <w:t>complete: n = 49</w:t>
              </w:r>
            </w:ins>
          </w:p>
        </w:tc>
        <w:tc>
          <w:tcPr>
            <w:tcW w:w="1136"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90" w:author="Katharina Huefner" w:date="2023-06-09T15:54:00Z">
              <w:r>
                <w:rPr>
                  <w:rFonts w:eastAsia="Arial" w:cs="Arial"/>
                  <w:color w:val="000000"/>
                  <w:kern w:val="0"/>
                  <w:sz w:val="20"/>
                  <w:szCs w:val="20"/>
                  <w:lang w:val="en-US" w:eastAsia="en-US" w:bidi="ar-SA"/>
                </w:rPr>
                <w:t>Mann-Whitney</w:t>
              </w:r>
            </w:ins>
          </w:p>
        </w:tc>
        <w:tc>
          <w:tcPr>
            <w:tcW w:w="1588"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91" w:author="Katharina Huefner" w:date="2023-06-09T15:54:00Z">
              <w:r>
                <w:rPr>
                  <w:rFonts w:eastAsia="Arial" w:cs="Arial"/>
                  <w:color w:val="000000"/>
                  <w:kern w:val="0"/>
                  <w:sz w:val="20"/>
                  <w:szCs w:val="20"/>
                  <w:lang w:val="en-US" w:eastAsia="en-US" w:bidi="ar-SA"/>
                </w:rPr>
                <w:t>p &lt; 0.001</w:t>
              </w:r>
            </w:ins>
          </w:p>
        </w:tc>
        <w:tc>
          <w:tcPr>
            <w:tcW w:w="147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92" w:author="Katharina Huefner" w:date="2023-06-09T15:54:00Z">
              <w:r>
                <w:rPr>
                  <w:rFonts w:eastAsia="Arial" w:cs="Arial"/>
                  <w:color w:val="000000"/>
                  <w:kern w:val="0"/>
                  <w:sz w:val="20"/>
                  <w:szCs w:val="20"/>
                  <w:lang w:val="en-US" w:eastAsia="en-US" w:bidi="ar-SA"/>
                </w:rPr>
                <w:t>r = 0.26</w:t>
              </w:r>
            </w:ins>
          </w:p>
        </w:tc>
      </w:tr>
      <w:tr>
        <w:trPr>
          <w:trHeight w:val="360" w:hRule="atLeast"/>
        </w:trPr>
        <w:tc>
          <w:tcPr>
            <w:tcW w:w="226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93" w:author="Katharina Huefner" w:date="2023-06-09T15:54:00Z">
              <w:r>
                <w:rPr>
                  <w:rFonts w:eastAsia="Arial" w:cs="Arial"/>
                  <w:color w:val="000000"/>
                  <w:kern w:val="0"/>
                  <w:sz w:val="20"/>
                  <w:szCs w:val="20"/>
                  <w:lang w:val="en-US" w:eastAsia="en-US" w:bidi="ar-SA"/>
                </w:rPr>
                <w:t>SARS-CoV-2 infection</w:t>
              </w:r>
            </w:ins>
          </w:p>
        </w:tc>
        <w:tc>
          <w:tcPr>
            <w:tcW w:w="221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94" w:author="Katharina Huefner" w:date="2023-06-09T15:54:00Z">
              <w:r>
                <w:rPr>
                  <w:rFonts w:eastAsia="Arial" w:cs="Arial"/>
                  <w:color w:val="000000"/>
                  <w:kern w:val="0"/>
                  <w:sz w:val="20"/>
                  <w:szCs w:val="20"/>
                  <w:lang w:val="en-US" w:eastAsia="en-US" w:bidi="ar-SA"/>
                </w:rPr>
                <w:t>uninfected: 61% (101)</w:t>
                <w:br/>
                <w:t>SARS-CoV-2: 39% (64)</w:t>
                <w:br/>
                <w:t>complete: n = 165</w:t>
              </w:r>
            </w:ins>
          </w:p>
        </w:tc>
        <w:tc>
          <w:tcPr>
            <w:tcW w:w="220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95" w:author="Katharina Huefner" w:date="2023-06-09T15:54:00Z">
              <w:r>
                <w:rPr>
                  <w:rFonts w:eastAsia="Arial" w:cs="Arial"/>
                  <w:color w:val="000000"/>
                  <w:kern w:val="0"/>
                  <w:sz w:val="20"/>
                  <w:szCs w:val="20"/>
                  <w:lang w:val="en-US" w:eastAsia="en-US" w:bidi="ar-SA"/>
                </w:rPr>
                <w:t>uninfected: 84% (42)</w:t>
                <w:br/>
                <w:t>SARS-CoV-2: 16% (8)</w:t>
                <w:br/>
                <w:t>complete: n = 50</w:t>
              </w:r>
            </w:ins>
          </w:p>
        </w:tc>
        <w:tc>
          <w:tcPr>
            <w:tcW w:w="1136"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96" w:author="Katharina Huefner" w:date="2023-06-09T15:54:00Z">
              <w:r>
                <w:rPr>
                  <w:rFonts w:eastAsia="Arial" w:cs="Arial"/>
                  <w:color w:val="000000"/>
                  <w:kern w:val="0"/>
                  <w:sz w:val="20"/>
                  <w:szCs w:val="20"/>
                  <w:lang w:val="en-US" w:eastAsia="en-US" w:bidi="ar-SA"/>
                </w:rPr>
                <w:t>χ²</w:t>
              </w:r>
            </w:ins>
          </w:p>
        </w:tc>
        <w:tc>
          <w:tcPr>
            <w:tcW w:w="1588"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97" w:author="Katharina Huefner" w:date="2023-06-09T15:54:00Z">
              <w:r>
                <w:rPr>
                  <w:rFonts w:eastAsia="Arial" w:cs="Arial"/>
                  <w:color w:val="000000"/>
                  <w:kern w:val="0"/>
                  <w:sz w:val="20"/>
                  <w:szCs w:val="20"/>
                  <w:lang w:val="en-US" w:eastAsia="en-US" w:bidi="ar-SA"/>
                </w:rPr>
                <w:t>p = 0.016</w:t>
              </w:r>
            </w:ins>
          </w:p>
        </w:tc>
        <w:tc>
          <w:tcPr>
            <w:tcW w:w="147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98" w:author="Katharina Huefner" w:date="2023-06-09T15:54:00Z">
              <w:r>
                <w:rPr>
                  <w:rFonts w:eastAsia="Arial" w:cs="Arial"/>
                  <w:color w:val="000000"/>
                  <w:kern w:val="0"/>
                  <w:sz w:val="20"/>
                  <w:szCs w:val="20"/>
                  <w:lang w:val="en-US" w:eastAsia="en-US" w:bidi="ar-SA"/>
                </w:rPr>
                <w:t>V = 0.2</w:t>
              </w:r>
            </w:ins>
          </w:p>
        </w:tc>
      </w:tr>
      <w:tr>
        <w:trPr>
          <w:trHeight w:val="360" w:hRule="atLeast"/>
        </w:trPr>
        <w:tc>
          <w:tcPr>
            <w:tcW w:w="2269"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99" w:author="Katharina Huefner" w:date="2023-06-09T15:54:00Z">
              <w:r>
                <w:rPr>
                  <w:rFonts w:eastAsia="Arial" w:cs="Arial"/>
                  <w:color w:val="000000"/>
                  <w:kern w:val="0"/>
                  <w:sz w:val="20"/>
                  <w:szCs w:val="20"/>
                  <w:lang w:val="en-US" w:eastAsia="en-US" w:bidi="ar-SA"/>
                </w:rPr>
                <w:t>COVID-19 severity</w:t>
              </w:r>
            </w:ins>
          </w:p>
        </w:tc>
        <w:tc>
          <w:tcPr>
            <w:tcW w:w="2211"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00" w:author="Katharina Huefner" w:date="2023-06-09T15:54:00Z">
              <w:r>
                <w:rPr>
                  <w:rFonts w:eastAsia="Arial" w:cs="Arial"/>
                  <w:color w:val="000000"/>
                  <w:kern w:val="0"/>
                  <w:sz w:val="20"/>
                  <w:szCs w:val="20"/>
                  <w:lang w:val="en-US" w:eastAsia="en-US" w:bidi="ar-SA"/>
                </w:rPr>
                <w:t>uninfected: 61% (101)</w:t>
                <w:br/>
                <w:t>ambulatory: 28% (47)</w:t>
                <w:br/>
                <w:t>hospitalized: 10% (17)</w:t>
                <w:br/>
                <w:t>complete: n = 165</w:t>
              </w:r>
            </w:ins>
          </w:p>
        </w:tc>
        <w:tc>
          <w:tcPr>
            <w:tcW w:w="2209"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01" w:author="Katharina Huefner" w:date="2023-06-09T15:54:00Z">
              <w:r>
                <w:rPr>
                  <w:rFonts w:eastAsia="Arial" w:cs="Arial"/>
                  <w:color w:val="000000"/>
                  <w:kern w:val="0"/>
                  <w:sz w:val="20"/>
                  <w:szCs w:val="20"/>
                  <w:lang w:val="en-US" w:eastAsia="en-US" w:bidi="ar-SA"/>
                </w:rPr>
                <w:t>uninfected: 84% (42)</w:t>
                <w:br/>
                <w:t>ambulatory: 12% (6)</w:t>
                <w:br/>
                <w:t>hospitalized: 4% (2)</w:t>
                <w:br/>
                <w:t>complete: n = 50</w:t>
              </w:r>
            </w:ins>
          </w:p>
        </w:tc>
        <w:tc>
          <w:tcPr>
            <w:tcW w:w="1136"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02" w:author="Katharina Huefner" w:date="2023-06-09T15:54:00Z">
              <w:r>
                <w:rPr>
                  <w:rFonts w:eastAsia="Arial" w:cs="Arial"/>
                  <w:color w:val="000000"/>
                  <w:kern w:val="0"/>
                  <w:sz w:val="20"/>
                  <w:szCs w:val="20"/>
                  <w:lang w:val="en-US" w:eastAsia="en-US" w:bidi="ar-SA"/>
                </w:rPr>
                <w:t>χ²</w:t>
              </w:r>
            </w:ins>
          </w:p>
        </w:tc>
        <w:tc>
          <w:tcPr>
            <w:tcW w:w="1588"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03" w:author="Katharina Huefner" w:date="2023-06-09T15:54:00Z">
              <w:r>
                <w:rPr>
                  <w:rFonts w:eastAsia="Arial" w:cs="Arial"/>
                  <w:color w:val="000000"/>
                  <w:kern w:val="0"/>
                  <w:sz w:val="20"/>
                  <w:szCs w:val="20"/>
                  <w:lang w:val="en-US" w:eastAsia="en-US" w:bidi="ar-SA"/>
                </w:rPr>
                <w:t>p = 0.033</w:t>
              </w:r>
            </w:ins>
          </w:p>
        </w:tc>
        <w:tc>
          <w:tcPr>
            <w:tcW w:w="1471"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04" w:author="Katharina Huefner" w:date="2023-06-09T15:54:00Z">
              <w:r>
                <w:rPr>
                  <w:rFonts w:eastAsia="Arial" w:cs="Arial"/>
                  <w:color w:val="000000"/>
                  <w:kern w:val="0"/>
                  <w:sz w:val="20"/>
                  <w:szCs w:val="20"/>
                  <w:lang w:val="en-US" w:eastAsia="en-US" w:bidi="ar-SA"/>
                </w:rPr>
                <w:t>V = 0.2</w:t>
              </w:r>
            </w:ins>
          </w:p>
        </w:tc>
      </w:tr>
      <w:tr>
        <w:trPr>
          <w:trHeight w:val="360" w:hRule="atLeast"/>
        </w:trPr>
        <w:tc>
          <w:tcPr>
            <w:tcW w:w="10884" w:type="dxa"/>
            <w:gridSpan w:val="6"/>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05" w:author="Katharina Huefner" w:date="2023-06-09T15:54:00Z">
              <w:r>
                <w:rPr>
                  <w:rFonts w:eastAsia="Arial" w:cs="Arial"/>
                  <w:color w:val="000000"/>
                  <w:kern w:val="0"/>
                  <w:sz w:val="20"/>
                  <w:szCs w:val="20"/>
                  <w:vertAlign w:val="superscript"/>
                  <w:lang w:val="en-US" w:eastAsia="en-US" w:bidi="ar-SA"/>
                </w:rPr>
                <w:t>a</w:t>
              </w:r>
            </w:ins>
            <w:ins w:id="106" w:author="Katharina Huefner" w:date="2023-06-09T15:54:00Z">
              <w:r>
                <w:rPr>
                  <w:rFonts w:eastAsia="Arial" w:cs="Arial"/>
                  <w:color w:val="000000"/>
                  <w:kern w:val="0"/>
                  <w:sz w:val="20"/>
                  <w:szCs w:val="20"/>
                  <w:lang w:val="en-US" w:eastAsia="en-US" w:bidi="ar-SA"/>
                </w:rPr>
                <w:t>HADS: hospital anxiety and depression scale; PSS-4: perceived stress scale, 4 item.</w:t>
              </w:r>
            </w:ins>
          </w:p>
        </w:tc>
      </w:tr>
      <w:tr>
        <w:trPr>
          <w:trHeight w:val="360" w:hRule="atLeast"/>
        </w:trPr>
        <w:tc>
          <w:tcPr>
            <w:tcW w:w="10884" w:type="dxa"/>
            <w:gridSpan w:val="6"/>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07" w:author="Katharina Huefner" w:date="2023-06-09T15:54:00Z">
              <w:r>
                <w:rPr>
                  <w:rFonts w:eastAsia="Arial" w:cs="Arial"/>
                  <w:color w:val="000000"/>
                  <w:kern w:val="0"/>
                  <w:sz w:val="20"/>
                  <w:szCs w:val="20"/>
                  <w:vertAlign w:val="superscript"/>
                  <w:lang w:val="en-US" w:eastAsia="en-US" w:bidi="ar-SA"/>
                </w:rPr>
                <w:t>b</w:t>
              </w:r>
            </w:ins>
            <w:ins w:id="108" w:author="Katharina Huefner" w:date="2023-06-09T15:54:00Z">
              <w:r>
                <w:rPr>
                  <w:rFonts w:eastAsia="Arial" w:cs="Arial"/>
                  <w:color w:val="000000"/>
                  <w:kern w:val="0"/>
                  <w:sz w:val="20"/>
                  <w:szCs w:val="20"/>
                  <w:lang w:val="en-US" w:eastAsia="en-US" w:bidi="ar-SA"/>
                </w:rPr>
                <w:t>Corrected for multiple testing with the false discovery rate method.</w:t>
              </w:r>
            </w:ins>
          </w:p>
        </w:tc>
      </w:tr>
    </w:tbl>
    <w:tbl>
      <w:tblPr>
        <w:tblW w:w="10885" w:type="dxa"/>
        <w:jc w:val="center"/>
        <w:tblInd w:w="0" w:type="dxa"/>
        <w:tblLayout w:type="fixed"/>
        <w:tblCellMar>
          <w:top w:w="0" w:type="dxa"/>
          <w:left w:w="0" w:type="dxa"/>
          <w:bottom w:w="0" w:type="dxa"/>
          <w:right w:w="0" w:type="dxa"/>
        </w:tblCellMar>
        <w:tblLook w:firstRow="1" w:noVBand="1" w:lastRow="0" w:firstColumn="0" w:lastColumn="0" w:noHBand="0"/>
      </w:tblPr>
      <w:tblGrid>
        <w:gridCol w:w="2268"/>
        <w:gridCol w:w="2211"/>
        <w:gridCol w:w="2210"/>
        <w:gridCol w:w="1136"/>
        <w:gridCol w:w="1587"/>
        <w:gridCol w:w="1472"/>
      </w:tblGrid>
      <w:tr>
        <w:trPr>
          <w:trHeight w:val="360" w:hRule="atLeast"/>
        </w:trPr>
        <w:tc>
          <w:tcPr>
            <w:tcW w:w="2268" w:type="dxa"/>
            <w:tcBorders>
              <w:top w:val="single" w:sz="12"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b/>
                <w:i w:val="false"/>
                <w:i w:val="false"/>
                <w:color w:val="000000"/>
                <w:sz w:val="20"/>
                <w:szCs w:val="20"/>
                <w:u w:val="none"/>
                <w:vertAlign w:val="superscript"/>
              </w:rPr>
            </w:pPr>
            <w:del w:id="109" w:author="Katharina Huefner" w:date="2023-06-09T15:54:00Z">
              <w:r>
                <w:rPr>
                  <w:rFonts w:eastAsia="Arial" w:cs="Arial"/>
                  <w:b/>
                  <w:i w:val="false"/>
                  <w:color w:val="000000"/>
                  <w:sz w:val="20"/>
                  <w:szCs w:val="20"/>
                  <w:u w:val="none"/>
                </w:rPr>
                <w:delText>Variable</w:delText>
              </w:r>
            </w:del>
            <w:del w:id="110" w:author="Katharina Huefner" w:date="2023-06-09T15:54:00Z">
              <w:r>
                <w:rPr>
                  <w:rFonts w:eastAsia="Arial" w:cs="Arial"/>
                  <w:b/>
                  <w:i w:val="false"/>
                  <w:color w:val="000000"/>
                  <w:sz w:val="20"/>
                  <w:szCs w:val="20"/>
                  <w:u w:val="none"/>
                  <w:vertAlign w:val="superscript"/>
                </w:rPr>
                <w:delText>a</w:delText>
              </w:r>
            </w:del>
          </w:p>
        </w:tc>
        <w:tc>
          <w:tcPr>
            <w:tcW w:w="2211" w:type="dxa"/>
            <w:tcBorders>
              <w:top w:val="single" w:sz="12"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b/>
                <w:i w:val="false"/>
                <w:i w:val="false"/>
                <w:color w:val="000000"/>
                <w:sz w:val="20"/>
                <w:szCs w:val="20"/>
                <w:u w:val="none"/>
              </w:rPr>
            </w:pPr>
            <w:del w:id="111" w:author="Katharina Huefner" w:date="2023-06-09T15:54:00Z">
              <w:r>
                <w:rPr>
                  <w:rFonts w:eastAsia="Arial" w:cs="Arial"/>
                  <w:b/>
                  <w:i w:val="false"/>
                  <w:color w:val="000000"/>
                  <w:sz w:val="20"/>
                  <w:szCs w:val="20"/>
                  <w:u w:val="none"/>
                </w:rPr>
                <w:delText>Analyzed</w:delText>
              </w:r>
            </w:del>
          </w:p>
        </w:tc>
        <w:tc>
          <w:tcPr>
            <w:tcW w:w="2210" w:type="dxa"/>
            <w:tcBorders>
              <w:top w:val="single" w:sz="12"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b/>
                <w:i w:val="false"/>
                <w:i w:val="false"/>
                <w:color w:val="000000"/>
                <w:sz w:val="20"/>
                <w:szCs w:val="20"/>
                <w:u w:val="none"/>
              </w:rPr>
            </w:pPr>
            <w:del w:id="112" w:author="Katharina Huefner" w:date="2023-06-09T15:54:00Z">
              <w:r>
                <w:rPr>
                  <w:rFonts w:eastAsia="Arial" w:cs="Arial"/>
                  <w:b/>
                  <w:i w:val="false"/>
                  <w:color w:val="000000"/>
                  <w:sz w:val="20"/>
                  <w:szCs w:val="20"/>
                  <w:u w:val="none"/>
                </w:rPr>
                <w:delText>Excluded</w:delText>
              </w:r>
            </w:del>
          </w:p>
        </w:tc>
        <w:tc>
          <w:tcPr>
            <w:tcW w:w="1136" w:type="dxa"/>
            <w:tcBorders>
              <w:top w:val="single" w:sz="12"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b/>
                <w:i w:val="false"/>
                <w:i w:val="false"/>
                <w:color w:val="000000"/>
                <w:sz w:val="20"/>
                <w:szCs w:val="20"/>
                <w:u w:val="none"/>
              </w:rPr>
            </w:pPr>
            <w:del w:id="113" w:author="Katharina Huefner" w:date="2023-06-09T15:54:00Z">
              <w:r>
                <w:rPr>
                  <w:rFonts w:eastAsia="Arial" w:cs="Arial"/>
                  <w:b/>
                  <w:i w:val="false"/>
                  <w:color w:val="000000"/>
                  <w:sz w:val="20"/>
                  <w:szCs w:val="20"/>
                  <w:u w:val="none"/>
                </w:rPr>
                <w:delText>Test</w:delText>
              </w:r>
            </w:del>
          </w:p>
        </w:tc>
        <w:tc>
          <w:tcPr>
            <w:tcW w:w="1587" w:type="dxa"/>
            <w:tcBorders>
              <w:top w:val="single" w:sz="12"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b/>
                <w:i w:val="false"/>
                <w:i w:val="false"/>
                <w:color w:val="000000"/>
                <w:sz w:val="20"/>
                <w:szCs w:val="20"/>
                <w:u w:val="none"/>
                <w:vertAlign w:val="superscript"/>
              </w:rPr>
            </w:pPr>
            <w:del w:id="114" w:author="Katharina Huefner" w:date="2023-06-09T15:54:00Z">
              <w:r>
                <w:rPr>
                  <w:rFonts w:eastAsia="Arial" w:cs="Arial"/>
                  <w:b/>
                  <w:i w:val="false"/>
                  <w:color w:val="000000"/>
                  <w:sz w:val="20"/>
                  <w:szCs w:val="20"/>
                  <w:u w:val="none"/>
                </w:rPr>
                <w:delText>Significance</w:delText>
              </w:r>
            </w:del>
            <w:del w:id="115" w:author="Katharina Huefner" w:date="2023-06-09T15:54:00Z">
              <w:r>
                <w:rPr>
                  <w:rFonts w:eastAsia="Arial" w:cs="Arial"/>
                  <w:b/>
                  <w:i w:val="false"/>
                  <w:color w:val="000000"/>
                  <w:sz w:val="20"/>
                  <w:szCs w:val="20"/>
                  <w:u w:val="none"/>
                  <w:vertAlign w:val="superscript"/>
                </w:rPr>
                <w:delText>b</w:delText>
              </w:r>
            </w:del>
          </w:p>
        </w:tc>
        <w:tc>
          <w:tcPr>
            <w:tcW w:w="1472" w:type="dxa"/>
            <w:tcBorders>
              <w:top w:val="single" w:sz="12"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b/>
                <w:i w:val="false"/>
                <w:i w:val="false"/>
                <w:color w:val="000000"/>
                <w:sz w:val="20"/>
                <w:szCs w:val="20"/>
                <w:u w:val="none"/>
              </w:rPr>
            </w:pPr>
            <w:del w:id="116" w:author="Katharina Huefner" w:date="2023-06-09T15:54:00Z">
              <w:r>
                <w:rPr>
                  <w:rFonts w:eastAsia="Arial" w:cs="Arial"/>
                  <w:b/>
                  <w:i w:val="false"/>
                  <w:color w:val="000000"/>
                  <w:sz w:val="20"/>
                  <w:szCs w:val="20"/>
                  <w:u w:val="none"/>
                </w:rPr>
                <w:delText>Effect size</w:delText>
              </w:r>
            </w:del>
          </w:p>
        </w:tc>
      </w:tr>
      <w:tr>
        <w:trPr>
          <w:trHeight w:val="360" w:hRule="atLeast"/>
        </w:trPr>
        <w:tc>
          <w:tcPr>
            <w:tcW w:w="2268" w:type="dxa"/>
            <w:tcBorders>
              <w:top w:val="single" w:sz="12"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17" w:author="Katharina Huefner" w:date="2023-06-09T15:54:00Z">
              <w:r>
                <w:rPr>
                  <w:rFonts w:eastAsia="Arial" w:cs="Arial"/>
                  <w:b w:val="false"/>
                  <w:i w:val="false"/>
                  <w:color w:val="000000"/>
                  <w:sz w:val="20"/>
                  <w:szCs w:val="20"/>
                  <w:u w:val="none"/>
                </w:rPr>
                <w:delText>Psychiatric comorbidity</w:delText>
              </w:r>
            </w:del>
          </w:p>
        </w:tc>
        <w:tc>
          <w:tcPr>
            <w:tcW w:w="2211" w:type="dxa"/>
            <w:tcBorders>
              <w:top w:val="single" w:sz="12"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18" w:author="Katharina Huefner" w:date="2023-06-09T15:54:00Z">
              <w:r>
                <w:rPr>
                  <w:rFonts w:eastAsia="Arial" w:cs="Arial"/>
                  <w:b w:val="false"/>
                  <w:i w:val="false"/>
                  <w:color w:val="000000"/>
                  <w:sz w:val="20"/>
                  <w:szCs w:val="20"/>
                  <w:u w:val="none"/>
                </w:rPr>
                <w:delText>41% (68)</w:delText>
                <w:br/>
                <w:delText>complete: n = 165</w:delText>
              </w:r>
            </w:del>
          </w:p>
        </w:tc>
        <w:tc>
          <w:tcPr>
            <w:tcW w:w="2210" w:type="dxa"/>
            <w:tcBorders>
              <w:top w:val="single" w:sz="12"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19" w:author="Katharina Huefner" w:date="2023-06-09T15:54:00Z">
              <w:r>
                <w:rPr>
                  <w:rFonts w:eastAsia="Arial" w:cs="Arial"/>
                  <w:b w:val="false"/>
                  <w:i w:val="false"/>
                  <w:color w:val="000000"/>
                  <w:sz w:val="20"/>
                  <w:szCs w:val="20"/>
                  <w:u w:val="none"/>
                </w:rPr>
                <w:delText>84% (42)</w:delText>
                <w:br/>
                <w:delText>complete: n = 50</w:delText>
              </w:r>
            </w:del>
          </w:p>
        </w:tc>
        <w:tc>
          <w:tcPr>
            <w:tcW w:w="1136" w:type="dxa"/>
            <w:tcBorders>
              <w:top w:val="single" w:sz="12"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0" w:author="Katharina Huefner" w:date="2023-06-09T15:54:00Z">
              <w:r>
                <w:rPr>
                  <w:rFonts w:eastAsia="Arial" w:cs="Arial"/>
                  <w:b w:val="false"/>
                  <w:i w:val="false"/>
                  <w:color w:val="000000"/>
                  <w:sz w:val="20"/>
                  <w:szCs w:val="20"/>
                  <w:u w:val="none"/>
                </w:rPr>
                <w:delText>χ²</w:delText>
              </w:r>
            </w:del>
          </w:p>
        </w:tc>
        <w:tc>
          <w:tcPr>
            <w:tcW w:w="1587" w:type="dxa"/>
            <w:tcBorders>
              <w:top w:val="single" w:sz="12"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1" w:author="Katharina Huefner" w:date="2023-06-09T15:54:00Z">
              <w:r>
                <w:rPr>
                  <w:rFonts w:eastAsia="Arial" w:cs="Arial"/>
                  <w:b w:val="false"/>
                  <w:i w:val="false"/>
                  <w:color w:val="000000"/>
                  <w:sz w:val="20"/>
                  <w:szCs w:val="20"/>
                  <w:u w:val="none"/>
                </w:rPr>
                <w:delText>p &lt; 0.001</w:delText>
              </w:r>
            </w:del>
          </w:p>
        </w:tc>
        <w:tc>
          <w:tcPr>
            <w:tcW w:w="1472" w:type="dxa"/>
            <w:tcBorders>
              <w:top w:val="single" w:sz="12"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2" w:author="Katharina Huefner" w:date="2023-06-09T15:54:00Z">
              <w:r>
                <w:rPr>
                  <w:rFonts w:eastAsia="Arial" w:cs="Arial"/>
                  <w:b w:val="false"/>
                  <w:i w:val="false"/>
                  <w:color w:val="000000"/>
                  <w:sz w:val="20"/>
                  <w:szCs w:val="20"/>
                  <w:u w:val="none"/>
                </w:rPr>
                <w:delText>V = 0.36</w:delText>
              </w:r>
            </w:del>
          </w:p>
        </w:tc>
      </w:tr>
      <w:tr>
        <w:trPr>
          <w:trHeight w:val="360" w:hRule="atLeast"/>
        </w:trPr>
        <w:tc>
          <w:tcPr>
            <w:tcW w:w="2268"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3" w:author="Katharina Huefner" w:date="2023-06-09T15:54:00Z">
              <w:r>
                <w:rPr>
                  <w:rFonts w:eastAsia="Arial" w:cs="Arial"/>
                  <w:b w:val="false"/>
                  <w:i w:val="false"/>
                  <w:color w:val="000000"/>
                  <w:sz w:val="20"/>
                  <w:szCs w:val="20"/>
                  <w:u w:val="none"/>
                </w:rPr>
                <w:delText>HADS anxiety score</w:delText>
              </w:r>
            </w:del>
          </w:p>
        </w:tc>
        <w:tc>
          <w:tcPr>
            <w:tcW w:w="221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4" w:author="Katharina Huefner" w:date="2023-06-09T15:54:00Z">
              <w:r>
                <w:rPr>
                  <w:rFonts w:eastAsia="Arial" w:cs="Arial"/>
                  <w:b w:val="false"/>
                  <w:i w:val="false"/>
                  <w:color w:val="000000"/>
                  <w:sz w:val="20"/>
                  <w:szCs w:val="20"/>
                  <w:u w:val="none"/>
                </w:rPr>
                <w:delText>&lt; 8: 66% (109)</w:delText>
                <w:br/>
                <w:delText>≥ 8: 34% (56)</w:delText>
                <w:br/>
                <w:delText>complete: n = 165</w:delText>
              </w:r>
            </w:del>
          </w:p>
        </w:tc>
        <w:tc>
          <w:tcPr>
            <w:tcW w:w="221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5" w:author="Katharina Huefner" w:date="2023-06-09T15:54:00Z">
              <w:r>
                <w:rPr>
                  <w:rFonts w:eastAsia="Arial" w:cs="Arial"/>
                  <w:b w:val="false"/>
                  <w:i w:val="false"/>
                  <w:color w:val="000000"/>
                  <w:sz w:val="20"/>
                  <w:szCs w:val="20"/>
                  <w:u w:val="none"/>
                </w:rPr>
                <w:delText>&lt; 8: 42% (21)</w:delText>
                <w:br/>
                <w:delText>≥ 8: 58% (29)</w:delText>
                <w:br/>
                <w:delText>complete: n = 50</w:delText>
              </w:r>
            </w:del>
          </w:p>
        </w:tc>
        <w:tc>
          <w:tcPr>
            <w:tcW w:w="1136"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6" w:author="Katharina Huefner" w:date="2023-06-09T15:54:00Z">
              <w:r>
                <w:rPr>
                  <w:rFonts w:eastAsia="Arial" w:cs="Arial"/>
                  <w:b w:val="false"/>
                  <w:i w:val="false"/>
                  <w:color w:val="000000"/>
                  <w:sz w:val="20"/>
                  <w:szCs w:val="20"/>
                  <w:u w:val="none"/>
                </w:rPr>
                <w:delText>χ²</w:delText>
              </w:r>
            </w:del>
          </w:p>
        </w:tc>
        <w:tc>
          <w:tcPr>
            <w:tcW w:w="1587"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7" w:author="Katharina Huefner" w:date="2023-06-09T15:54:00Z">
              <w:r>
                <w:rPr>
                  <w:rFonts w:eastAsia="Arial" w:cs="Arial"/>
                  <w:b w:val="false"/>
                  <w:i w:val="false"/>
                  <w:color w:val="000000"/>
                  <w:sz w:val="20"/>
                  <w:szCs w:val="20"/>
                  <w:u w:val="none"/>
                </w:rPr>
                <w:delText>p = 0.016</w:delText>
              </w:r>
            </w:del>
          </w:p>
        </w:tc>
        <w:tc>
          <w:tcPr>
            <w:tcW w:w="1472"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8" w:author="Katharina Huefner" w:date="2023-06-09T15:54:00Z">
              <w:r>
                <w:rPr>
                  <w:rFonts w:eastAsia="Arial" w:cs="Arial"/>
                  <w:b w:val="false"/>
                  <w:i w:val="false"/>
                  <w:color w:val="000000"/>
                  <w:sz w:val="20"/>
                  <w:szCs w:val="20"/>
                  <w:u w:val="none"/>
                </w:rPr>
                <w:delText>V = 0.21</w:delText>
              </w:r>
            </w:del>
          </w:p>
        </w:tc>
      </w:tr>
      <w:tr>
        <w:trPr>
          <w:trHeight w:val="360" w:hRule="atLeast"/>
        </w:trPr>
        <w:tc>
          <w:tcPr>
            <w:tcW w:w="2268"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9" w:author="Katharina Huefner" w:date="2023-06-09T15:54:00Z">
              <w:r>
                <w:rPr>
                  <w:rFonts w:eastAsia="Arial" w:cs="Arial"/>
                  <w:b w:val="false"/>
                  <w:i w:val="false"/>
                  <w:color w:val="000000"/>
                  <w:sz w:val="20"/>
                  <w:szCs w:val="20"/>
                  <w:u w:val="none"/>
                </w:rPr>
                <w:delText>HADS depression score</w:delText>
              </w:r>
            </w:del>
          </w:p>
        </w:tc>
        <w:tc>
          <w:tcPr>
            <w:tcW w:w="221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30" w:author="Katharina Huefner" w:date="2023-06-09T15:54:00Z">
              <w:r>
                <w:rPr>
                  <w:rFonts w:eastAsia="Arial" w:cs="Arial"/>
                  <w:b w:val="false"/>
                  <w:i w:val="false"/>
                  <w:color w:val="000000"/>
                  <w:sz w:val="20"/>
                  <w:szCs w:val="20"/>
                  <w:u w:val="none"/>
                </w:rPr>
                <w:delText>&lt; 8: 75% (124)</w:delText>
                <w:br/>
                <w:delText>≥ 8: 25% (41)</w:delText>
                <w:br/>
                <w:delText>complete: n = 165</w:delText>
              </w:r>
            </w:del>
          </w:p>
        </w:tc>
        <w:tc>
          <w:tcPr>
            <w:tcW w:w="221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31" w:author="Katharina Huefner" w:date="2023-06-09T15:54:00Z">
              <w:r>
                <w:rPr>
                  <w:rFonts w:eastAsia="Arial" w:cs="Arial"/>
                  <w:b w:val="false"/>
                  <w:i w:val="false"/>
                  <w:color w:val="000000"/>
                  <w:sz w:val="20"/>
                  <w:szCs w:val="20"/>
                  <w:u w:val="none"/>
                </w:rPr>
                <w:delText>&lt; 8: 40% (20)</w:delText>
                <w:br/>
                <w:delText>≥ 8: 60% (30)</w:delText>
                <w:br/>
                <w:delText>complete: n = 50</w:delText>
              </w:r>
            </w:del>
          </w:p>
        </w:tc>
        <w:tc>
          <w:tcPr>
            <w:tcW w:w="1136"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32" w:author="Katharina Huefner" w:date="2023-06-09T15:54:00Z">
              <w:r>
                <w:rPr>
                  <w:rFonts w:eastAsia="Arial" w:cs="Arial"/>
                  <w:b w:val="false"/>
                  <w:i w:val="false"/>
                  <w:color w:val="000000"/>
                  <w:sz w:val="20"/>
                  <w:szCs w:val="20"/>
                  <w:u w:val="none"/>
                </w:rPr>
                <w:delText>χ²</w:delText>
              </w:r>
            </w:del>
          </w:p>
        </w:tc>
        <w:tc>
          <w:tcPr>
            <w:tcW w:w="1587"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33" w:author="Katharina Huefner" w:date="2023-06-09T15:54:00Z">
              <w:r>
                <w:rPr>
                  <w:rFonts w:eastAsia="Arial" w:cs="Arial"/>
                  <w:b w:val="false"/>
                  <w:i w:val="false"/>
                  <w:color w:val="000000"/>
                  <w:sz w:val="20"/>
                  <w:szCs w:val="20"/>
                  <w:u w:val="none"/>
                </w:rPr>
                <w:delText>p &lt; 0.001</w:delText>
              </w:r>
            </w:del>
          </w:p>
        </w:tc>
        <w:tc>
          <w:tcPr>
            <w:tcW w:w="1472"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34" w:author="Katharina Huefner" w:date="2023-06-09T15:54:00Z">
              <w:r>
                <w:rPr>
                  <w:rFonts w:eastAsia="Arial" w:cs="Arial"/>
                  <w:b w:val="false"/>
                  <w:i w:val="false"/>
                  <w:color w:val="000000"/>
                  <w:sz w:val="20"/>
                  <w:szCs w:val="20"/>
                  <w:u w:val="none"/>
                </w:rPr>
                <w:delText>V = 0.32</w:delText>
              </w:r>
            </w:del>
          </w:p>
        </w:tc>
      </w:tr>
      <w:tr>
        <w:trPr>
          <w:trHeight w:val="360" w:hRule="atLeast"/>
        </w:trPr>
        <w:tc>
          <w:tcPr>
            <w:tcW w:w="2268"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35" w:author="Katharina Huefner" w:date="2023-06-09T15:54:00Z">
              <w:r>
                <w:rPr>
                  <w:rFonts w:eastAsia="Arial" w:cs="Arial"/>
                  <w:b w:val="false"/>
                  <w:i w:val="false"/>
                  <w:color w:val="000000"/>
                  <w:sz w:val="20"/>
                  <w:szCs w:val="20"/>
                  <w:u w:val="none"/>
                </w:rPr>
                <w:delText>Depression or anxiety signs, HADS ≥ 8</w:delText>
              </w:r>
            </w:del>
          </w:p>
        </w:tc>
        <w:tc>
          <w:tcPr>
            <w:tcW w:w="221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36" w:author="Katharina Huefner" w:date="2023-06-09T15:54:00Z">
              <w:r>
                <w:rPr>
                  <w:rFonts w:eastAsia="Arial" w:cs="Arial"/>
                  <w:b w:val="false"/>
                  <w:i w:val="false"/>
                  <w:color w:val="000000"/>
                  <w:sz w:val="20"/>
                  <w:szCs w:val="20"/>
                  <w:u w:val="none"/>
                </w:rPr>
                <w:delText>HADS-: 65% (107)</w:delText>
                <w:br/>
                <w:delText>HADS+: 35% (58)</w:delText>
                <w:br/>
                <w:delText>complete: n = 165</w:delText>
              </w:r>
            </w:del>
          </w:p>
        </w:tc>
        <w:tc>
          <w:tcPr>
            <w:tcW w:w="221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37" w:author="Katharina Huefner" w:date="2023-06-09T15:54:00Z">
              <w:r>
                <w:rPr>
                  <w:rFonts w:eastAsia="Arial" w:cs="Arial"/>
                  <w:b w:val="false"/>
                  <w:i w:val="false"/>
                  <w:color w:val="000000"/>
                  <w:sz w:val="20"/>
                  <w:szCs w:val="20"/>
                  <w:u w:val="none"/>
                </w:rPr>
                <w:delText>HADS-: 38% (19)</w:delText>
                <w:br/>
                <w:delText>HADS+: 62% (31)</w:delText>
                <w:br/>
                <w:delText>complete: n = 50</w:delText>
              </w:r>
            </w:del>
          </w:p>
        </w:tc>
        <w:tc>
          <w:tcPr>
            <w:tcW w:w="1136"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38" w:author="Katharina Huefner" w:date="2023-06-09T15:54:00Z">
              <w:r>
                <w:rPr>
                  <w:rFonts w:eastAsia="Arial" w:cs="Arial"/>
                  <w:b w:val="false"/>
                  <w:i w:val="false"/>
                  <w:color w:val="000000"/>
                  <w:sz w:val="20"/>
                  <w:szCs w:val="20"/>
                  <w:u w:val="none"/>
                </w:rPr>
                <w:delText>χ²</w:delText>
              </w:r>
            </w:del>
          </w:p>
        </w:tc>
        <w:tc>
          <w:tcPr>
            <w:tcW w:w="1587"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39" w:author="Katharina Huefner" w:date="2023-06-09T15:54:00Z">
              <w:r>
                <w:rPr>
                  <w:rFonts w:eastAsia="Arial" w:cs="Arial"/>
                  <w:b w:val="false"/>
                  <w:i w:val="false"/>
                  <w:color w:val="000000"/>
                  <w:sz w:val="20"/>
                  <w:szCs w:val="20"/>
                  <w:u w:val="none"/>
                </w:rPr>
                <w:delText>p = 0.0066</w:delText>
              </w:r>
            </w:del>
          </w:p>
        </w:tc>
        <w:tc>
          <w:tcPr>
            <w:tcW w:w="1472"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40" w:author="Katharina Huefner" w:date="2023-06-09T15:54:00Z">
              <w:r>
                <w:rPr>
                  <w:rFonts w:eastAsia="Arial" w:cs="Arial"/>
                  <w:b w:val="false"/>
                  <w:i w:val="false"/>
                  <w:color w:val="000000"/>
                  <w:sz w:val="20"/>
                  <w:szCs w:val="20"/>
                  <w:u w:val="none"/>
                </w:rPr>
                <w:delText>V = 0.23</w:delText>
              </w:r>
            </w:del>
          </w:p>
        </w:tc>
      </w:tr>
      <w:tr>
        <w:trPr>
          <w:trHeight w:val="360" w:hRule="atLeast"/>
        </w:trPr>
        <w:tc>
          <w:tcPr>
            <w:tcW w:w="2268"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41" w:author="Katharina Huefner" w:date="2023-06-09T15:54:00Z">
              <w:r>
                <w:rPr>
                  <w:rFonts w:eastAsia="Arial" w:cs="Arial"/>
                  <w:b w:val="false"/>
                  <w:i w:val="false"/>
                  <w:color w:val="000000"/>
                  <w:sz w:val="20"/>
                  <w:szCs w:val="20"/>
                  <w:u w:val="none"/>
                </w:rPr>
                <w:delText>PSS-4 stress score</w:delText>
              </w:r>
            </w:del>
          </w:p>
        </w:tc>
        <w:tc>
          <w:tcPr>
            <w:tcW w:w="221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42" w:author="Katharina Huefner" w:date="2023-06-09T15:54:00Z">
              <w:r>
                <w:rPr>
                  <w:rFonts w:eastAsia="Arial" w:cs="Arial"/>
                  <w:b w:val="false"/>
                  <w:i w:val="false"/>
                  <w:color w:val="000000"/>
                  <w:sz w:val="20"/>
                  <w:szCs w:val="20"/>
                  <w:u w:val="none"/>
                </w:rPr>
                <w:delText>6 [IQR: 3 - 8]</w:delText>
                <w:br/>
                <w:delText>range: 0 - 14</w:delText>
                <w:br/>
                <w:delText>complete: n = 165</w:delText>
              </w:r>
            </w:del>
          </w:p>
        </w:tc>
        <w:tc>
          <w:tcPr>
            <w:tcW w:w="221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43" w:author="Katharina Huefner" w:date="2023-06-09T15:54:00Z">
              <w:r>
                <w:rPr>
                  <w:rFonts w:eastAsia="Arial" w:cs="Arial"/>
                  <w:b w:val="false"/>
                  <w:i w:val="false"/>
                  <w:color w:val="000000"/>
                  <w:sz w:val="20"/>
                  <w:szCs w:val="20"/>
                  <w:u w:val="none"/>
                </w:rPr>
                <w:delText>9 [IQR: 6 - 12]</w:delText>
                <w:br/>
                <w:delText>range: 0 - 16</w:delText>
                <w:br/>
                <w:delText>complete: n = 49</w:delText>
              </w:r>
            </w:del>
          </w:p>
        </w:tc>
        <w:tc>
          <w:tcPr>
            <w:tcW w:w="1136"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44" w:author="Katharina Huefner" w:date="2023-06-09T15:54:00Z">
              <w:r>
                <w:rPr>
                  <w:rFonts w:eastAsia="Arial" w:cs="Arial"/>
                  <w:b w:val="false"/>
                  <w:i w:val="false"/>
                  <w:color w:val="000000"/>
                  <w:sz w:val="20"/>
                  <w:szCs w:val="20"/>
                  <w:u w:val="none"/>
                </w:rPr>
                <w:delText>Mann-Whitney</w:delText>
              </w:r>
            </w:del>
          </w:p>
        </w:tc>
        <w:tc>
          <w:tcPr>
            <w:tcW w:w="1587"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45" w:author="Katharina Huefner" w:date="2023-06-09T15:54:00Z">
              <w:r>
                <w:rPr>
                  <w:rFonts w:eastAsia="Arial" w:cs="Arial"/>
                  <w:b w:val="false"/>
                  <w:i w:val="false"/>
                  <w:color w:val="000000"/>
                  <w:sz w:val="20"/>
                  <w:szCs w:val="20"/>
                  <w:u w:val="none"/>
                </w:rPr>
                <w:delText>p &lt; 0.001</w:delText>
              </w:r>
            </w:del>
          </w:p>
        </w:tc>
        <w:tc>
          <w:tcPr>
            <w:tcW w:w="1472"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46" w:author="Katharina Huefner" w:date="2023-06-09T15:54:00Z">
              <w:r>
                <w:rPr>
                  <w:rFonts w:eastAsia="Arial" w:cs="Arial"/>
                  <w:b w:val="false"/>
                  <w:i w:val="false"/>
                  <w:color w:val="000000"/>
                  <w:sz w:val="20"/>
                  <w:szCs w:val="20"/>
                  <w:u w:val="none"/>
                </w:rPr>
                <w:delText>r = 0.26</w:delText>
              </w:r>
            </w:del>
          </w:p>
        </w:tc>
      </w:tr>
      <w:tr>
        <w:trPr>
          <w:trHeight w:val="360" w:hRule="atLeast"/>
        </w:trPr>
        <w:tc>
          <w:tcPr>
            <w:tcW w:w="2268"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47" w:author="Katharina Huefner" w:date="2023-06-09T15:54:00Z">
              <w:r>
                <w:rPr>
                  <w:rFonts w:eastAsia="Arial" w:cs="Arial"/>
                  <w:b w:val="false"/>
                  <w:i w:val="false"/>
                  <w:color w:val="000000"/>
                  <w:sz w:val="20"/>
                  <w:szCs w:val="20"/>
                  <w:u w:val="none"/>
                </w:rPr>
                <w:delText>Infection</w:delText>
              </w:r>
            </w:del>
          </w:p>
        </w:tc>
        <w:tc>
          <w:tcPr>
            <w:tcW w:w="221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48" w:author="Katharina Huefner" w:date="2023-06-09T15:54:00Z">
              <w:r>
                <w:rPr>
                  <w:rFonts w:eastAsia="Arial" w:cs="Arial"/>
                  <w:b w:val="false"/>
                  <w:i w:val="false"/>
                  <w:color w:val="000000"/>
                  <w:sz w:val="20"/>
                  <w:szCs w:val="20"/>
                  <w:u w:val="none"/>
                </w:rPr>
                <w:delText>healthy: 61% (101)</w:delText>
                <w:br/>
                <w:delText>SARS-CoV-2: 39% (64)</w:delText>
                <w:br/>
                <w:delText>complete: n = 165</w:delText>
              </w:r>
            </w:del>
          </w:p>
        </w:tc>
        <w:tc>
          <w:tcPr>
            <w:tcW w:w="221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49" w:author="Katharina Huefner" w:date="2023-06-09T15:54:00Z">
              <w:r>
                <w:rPr>
                  <w:rFonts w:eastAsia="Arial" w:cs="Arial"/>
                  <w:b w:val="false"/>
                  <w:i w:val="false"/>
                  <w:color w:val="000000"/>
                  <w:sz w:val="20"/>
                  <w:szCs w:val="20"/>
                  <w:u w:val="none"/>
                </w:rPr>
                <w:delText>healthy: 84% (42)</w:delText>
                <w:br/>
                <w:delText>SARS-CoV-2: 16% (8)</w:delText>
                <w:br/>
                <w:delText>complete: n = 50</w:delText>
              </w:r>
            </w:del>
          </w:p>
        </w:tc>
        <w:tc>
          <w:tcPr>
            <w:tcW w:w="1136"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50" w:author="Katharina Huefner" w:date="2023-06-09T15:54:00Z">
              <w:r>
                <w:rPr>
                  <w:rFonts w:eastAsia="Arial" w:cs="Arial"/>
                  <w:b w:val="false"/>
                  <w:i w:val="false"/>
                  <w:color w:val="000000"/>
                  <w:sz w:val="20"/>
                  <w:szCs w:val="20"/>
                  <w:u w:val="none"/>
                </w:rPr>
                <w:delText>χ²</w:delText>
              </w:r>
            </w:del>
          </w:p>
        </w:tc>
        <w:tc>
          <w:tcPr>
            <w:tcW w:w="1587"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51" w:author="Katharina Huefner" w:date="2023-06-09T15:54:00Z">
              <w:r>
                <w:rPr>
                  <w:rFonts w:eastAsia="Arial" w:cs="Arial"/>
                  <w:b w:val="false"/>
                  <w:i w:val="false"/>
                  <w:color w:val="000000"/>
                  <w:sz w:val="20"/>
                  <w:szCs w:val="20"/>
                  <w:u w:val="none"/>
                </w:rPr>
                <w:delText>p = 0.016</w:delText>
              </w:r>
            </w:del>
          </w:p>
        </w:tc>
        <w:tc>
          <w:tcPr>
            <w:tcW w:w="1472"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52" w:author="Katharina Huefner" w:date="2023-06-09T15:54:00Z">
              <w:r>
                <w:rPr>
                  <w:rFonts w:eastAsia="Arial" w:cs="Arial"/>
                  <w:b w:val="false"/>
                  <w:i w:val="false"/>
                  <w:color w:val="000000"/>
                  <w:sz w:val="20"/>
                  <w:szCs w:val="20"/>
                  <w:u w:val="none"/>
                </w:rPr>
                <w:delText>V = 0.2</w:delText>
              </w:r>
            </w:del>
          </w:p>
        </w:tc>
      </w:tr>
      <w:tr>
        <w:trPr>
          <w:trHeight w:val="360" w:hRule="atLeast"/>
        </w:trPr>
        <w:tc>
          <w:tcPr>
            <w:tcW w:w="2268" w:type="dxa"/>
            <w:tcBorders>
              <w:top w:val="single" w:sz="6"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53" w:author="Katharina Huefner" w:date="2023-06-09T15:54:00Z">
              <w:r>
                <w:rPr>
                  <w:rFonts w:eastAsia="Arial" w:cs="Arial"/>
                  <w:b w:val="false"/>
                  <w:i w:val="false"/>
                  <w:color w:val="000000"/>
                  <w:sz w:val="20"/>
                  <w:szCs w:val="20"/>
                  <w:u w:val="none"/>
                </w:rPr>
                <w:delText>COVID-19 severity</w:delText>
              </w:r>
            </w:del>
          </w:p>
        </w:tc>
        <w:tc>
          <w:tcPr>
            <w:tcW w:w="2211" w:type="dxa"/>
            <w:tcBorders>
              <w:top w:val="single" w:sz="6"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54" w:author="Katharina Huefner" w:date="2023-06-09T15:54:00Z">
              <w:r>
                <w:rPr>
                  <w:rFonts w:eastAsia="Arial" w:cs="Arial"/>
                  <w:b w:val="false"/>
                  <w:i w:val="false"/>
                  <w:color w:val="000000"/>
                  <w:sz w:val="20"/>
                  <w:szCs w:val="20"/>
                  <w:u w:val="none"/>
                </w:rPr>
                <w:delText>healthy: 61% (101)</w:delText>
                <w:br/>
                <w:delText>ambulatory: 28% (47)</w:delText>
                <w:br/>
                <w:delText>hospitalized: 10% (17)</w:delText>
                <w:br/>
                <w:delText>complete: n = 165</w:delText>
              </w:r>
            </w:del>
          </w:p>
        </w:tc>
        <w:tc>
          <w:tcPr>
            <w:tcW w:w="2210" w:type="dxa"/>
            <w:tcBorders>
              <w:top w:val="single" w:sz="6"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55" w:author="Katharina Huefner" w:date="2023-06-09T15:54:00Z">
              <w:r>
                <w:rPr>
                  <w:rFonts w:eastAsia="Arial" w:cs="Arial"/>
                  <w:b w:val="false"/>
                  <w:i w:val="false"/>
                  <w:color w:val="000000"/>
                  <w:sz w:val="20"/>
                  <w:szCs w:val="20"/>
                  <w:u w:val="none"/>
                </w:rPr>
                <w:delText>healthy: 84% (42)</w:delText>
                <w:br/>
                <w:delText>ambulatory: 12% (6)</w:delText>
                <w:br/>
                <w:delText>hospitalized: 4% (2)</w:delText>
                <w:br/>
                <w:delText>complete: n = 50</w:delText>
              </w:r>
            </w:del>
          </w:p>
        </w:tc>
        <w:tc>
          <w:tcPr>
            <w:tcW w:w="1136" w:type="dxa"/>
            <w:tcBorders>
              <w:top w:val="single" w:sz="6"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56" w:author="Katharina Huefner" w:date="2023-06-09T15:54:00Z">
              <w:r>
                <w:rPr>
                  <w:rFonts w:eastAsia="Arial" w:cs="Arial"/>
                  <w:b w:val="false"/>
                  <w:i w:val="false"/>
                  <w:color w:val="000000"/>
                  <w:sz w:val="20"/>
                  <w:szCs w:val="20"/>
                  <w:u w:val="none"/>
                </w:rPr>
                <w:delText>χ²</w:delText>
              </w:r>
            </w:del>
          </w:p>
        </w:tc>
        <w:tc>
          <w:tcPr>
            <w:tcW w:w="1587" w:type="dxa"/>
            <w:tcBorders>
              <w:top w:val="single" w:sz="6"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57" w:author="Katharina Huefner" w:date="2023-06-09T15:54:00Z">
              <w:r>
                <w:rPr>
                  <w:rFonts w:eastAsia="Arial" w:cs="Arial"/>
                  <w:b w:val="false"/>
                  <w:i w:val="false"/>
                  <w:color w:val="000000"/>
                  <w:sz w:val="20"/>
                  <w:szCs w:val="20"/>
                  <w:u w:val="none"/>
                </w:rPr>
                <w:delText>p = 0.033</w:delText>
              </w:r>
            </w:del>
          </w:p>
        </w:tc>
        <w:tc>
          <w:tcPr>
            <w:tcW w:w="1472" w:type="dxa"/>
            <w:tcBorders>
              <w:top w:val="single" w:sz="6"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58" w:author="Katharina Huefner" w:date="2023-06-09T15:54:00Z">
              <w:r>
                <w:rPr>
                  <w:rFonts w:eastAsia="Arial" w:cs="Arial"/>
                  <w:b w:val="false"/>
                  <w:i w:val="false"/>
                  <w:color w:val="000000"/>
                  <w:sz w:val="20"/>
                  <w:szCs w:val="20"/>
                  <w:u w:val="none"/>
                </w:rPr>
                <w:delText>V = 0.2</w:delText>
              </w:r>
            </w:del>
          </w:p>
        </w:tc>
      </w:tr>
      <w:tr>
        <w:trPr>
          <w:trHeight w:val="360" w:hRule="atLeast"/>
        </w:trPr>
        <w:tc>
          <w:tcPr>
            <w:tcW w:w="10884" w:type="dxa"/>
            <w:gridSpan w:val="6"/>
            <w:tcBorders>
              <w:top w:val="single" w:sz="12"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59" w:author="Katharina Huefner" w:date="2023-06-09T15:54:00Z">
              <w:r>
                <w:rPr>
                  <w:rFonts w:eastAsia="Arial" w:cs="Arial"/>
                  <w:b w:val="false"/>
                  <w:i w:val="false"/>
                  <w:color w:val="000000"/>
                  <w:sz w:val="20"/>
                  <w:szCs w:val="20"/>
                  <w:u w:val="none"/>
                  <w:vertAlign w:val="superscript"/>
                </w:rPr>
                <w:delText>a</w:delText>
              </w:r>
            </w:del>
            <w:del w:id="160" w:author="Katharina Huefner" w:date="2023-06-09T15:54:00Z">
              <w:r>
                <w:rPr>
                  <w:rFonts w:eastAsia="Arial" w:cs="Arial"/>
                  <w:b w:val="false"/>
                  <w:i w:val="false"/>
                  <w:color w:val="000000"/>
                  <w:sz w:val="20"/>
                  <w:szCs w:val="20"/>
                  <w:u w:val="none"/>
                </w:rPr>
                <w:delText>HADS: hospital anxiety and depression scale; PSS-4: perceived stress scale, 4 item.</w:delText>
              </w:r>
            </w:del>
          </w:p>
        </w:tc>
      </w:tr>
      <w:tr>
        <w:trPr>
          <w:trHeight w:val="360" w:hRule="atLeast"/>
        </w:trPr>
        <w:tc>
          <w:tcPr>
            <w:tcW w:w="10884" w:type="dxa"/>
            <w:gridSpan w:val="6"/>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61" w:author="Katharina Huefner" w:date="2023-06-09T15:54:00Z">
              <w:r>
                <w:rPr>
                  <w:rFonts w:eastAsia="Arial" w:cs="Arial"/>
                  <w:b w:val="false"/>
                  <w:i w:val="false"/>
                  <w:color w:val="000000"/>
                  <w:sz w:val="20"/>
                  <w:szCs w:val="20"/>
                  <w:u w:val="none"/>
                  <w:vertAlign w:val="superscript"/>
                </w:rPr>
                <w:delText>b</w:delText>
              </w:r>
            </w:del>
            <w:del w:id="162" w:author="Katharina Huefner" w:date="2023-06-09T15:54:00Z">
              <w:r>
                <w:rPr>
                  <w:rFonts w:eastAsia="Arial" w:cs="Arial"/>
                  <w:b w:val="false"/>
                  <w:i w:val="false"/>
                  <w:color w:val="000000"/>
                  <w:sz w:val="20"/>
                  <w:szCs w:val="20"/>
                  <w:u w:val="none"/>
                </w:rPr>
                <w:delText>Corrected for multiple testing with the false discovery rate method.</w:delText>
              </w:r>
            </w:del>
          </w:p>
        </w:tc>
      </w:tr>
    </w:tbl>
    <w:tbl>
      <w:tblPr>
        <w:tblW w:w="10885" w:type="dxa"/>
        <w:jc w:val="center"/>
        <w:tblInd w:w="0" w:type="dxa"/>
        <w:tblLayout w:type="fixed"/>
        <w:tblCellMar>
          <w:top w:w="0" w:type="dxa"/>
          <w:left w:w="0" w:type="dxa"/>
          <w:bottom w:w="0" w:type="dxa"/>
          <w:right w:w="0" w:type="dxa"/>
        </w:tblCellMar>
        <w:tblLook w:firstRow="1" w:noVBand="1" w:lastRow="0" w:firstColumn="0" w:lastColumn="0" w:noHBand="0"/>
      </w:tblPr>
      <w:tblGrid>
        <w:gridCol w:w="2268"/>
        <w:gridCol w:w="2211"/>
        <w:gridCol w:w="2210"/>
        <w:gridCol w:w="1135"/>
        <w:gridCol w:w="1587"/>
        <w:gridCol w:w="1473"/>
      </w:tblGrid>
      <w:tr>
        <w:trPr>
          <w:tblHeader w:val="true"/>
          <w:trHeight w:val="360" w:hRule="atLeast"/>
        </w:trPr>
        <w:tc>
          <w:tcPr>
            <w:tcW w:w="226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165" w:author="Unknown Author" w:date="2023-06-10T18:07:40Z"/>
              </w:rPr>
            </w:pPr>
            <w:del w:id="163" w:author="Unknown Author" w:date="2023-06-10T18:07:40Z">
              <w:r>
                <w:rPr>
                  <w:rFonts w:eastAsia="Arial" w:cs="Arial"/>
                  <w:b/>
                  <w:i w:val="false"/>
                  <w:color w:val="000000"/>
                  <w:sz w:val="20"/>
                  <w:szCs w:val="20"/>
                  <w:u w:val="none"/>
                </w:rPr>
                <w:delText>Variable</w:delText>
              </w:r>
            </w:del>
            <w:del w:id="164" w:author="Unknown Author" w:date="2023-06-10T18:07:40Z">
              <w:r>
                <w:rPr>
                  <w:rFonts w:eastAsia="Arial" w:cs="Arial"/>
                  <w:b/>
                  <w:i w:val="false"/>
                  <w:color w:val="000000"/>
                  <w:sz w:val="20"/>
                  <w:szCs w:val="20"/>
                  <w:u w:val="none"/>
                  <w:vertAlign w:val="superscript"/>
                </w:rPr>
                <w:delText>a</w:delText>
              </w:r>
            </w:del>
          </w:p>
        </w:tc>
        <w:tc>
          <w:tcPr>
            <w:tcW w:w="221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167" w:author="Unknown Author" w:date="2023-06-10T18:07:40Z"/>
              </w:rPr>
            </w:pPr>
            <w:del w:id="166" w:author="Unknown Author" w:date="2023-06-10T18:07:40Z">
              <w:r>
                <w:rPr>
                  <w:rFonts w:eastAsia="Arial" w:cs="Arial"/>
                  <w:b/>
                  <w:i w:val="false"/>
                  <w:color w:val="000000"/>
                  <w:sz w:val="20"/>
                  <w:szCs w:val="20"/>
                  <w:u w:val="none"/>
                </w:rPr>
                <w:delText>Analyzed</w:delText>
              </w:r>
            </w:del>
          </w:p>
        </w:tc>
        <w:tc>
          <w:tcPr>
            <w:tcW w:w="221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169" w:author="Unknown Author" w:date="2023-06-10T18:07:40Z"/>
              </w:rPr>
            </w:pPr>
            <w:del w:id="168" w:author="Unknown Author" w:date="2023-06-10T18:07:40Z">
              <w:r>
                <w:rPr>
                  <w:rFonts w:eastAsia="Arial" w:cs="Arial"/>
                  <w:b/>
                  <w:i w:val="false"/>
                  <w:color w:val="000000"/>
                  <w:sz w:val="20"/>
                  <w:szCs w:val="20"/>
                  <w:u w:val="none"/>
                </w:rPr>
                <w:delText>Excluded</w:delText>
              </w:r>
            </w:del>
          </w:p>
        </w:tc>
        <w:tc>
          <w:tcPr>
            <w:tcW w:w="113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171" w:author="Unknown Author" w:date="2023-06-10T18:07:40Z"/>
              </w:rPr>
            </w:pPr>
            <w:del w:id="170" w:author="Unknown Author" w:date="2023-06-10T18:07:40Z">
              <w:r>
                <w:rPr>
                  <w:rFonts w:eastAsia="Arial" w:cs="Arial"/>
                  <w:b/>
                  <w:i w:val="false"/>
                  <w:color w:val="000000"/>
                  <w:sz w:val="20"/>
                  <w:szCs w:val="20"/>
                  <w:u w:val="none"/>
                </w:rPr>
                <w:delText>Test</w:delText>
              </w:r>
            </w:del>
          </w:p>
        </w:tc>
        <w:tc>
          <w:tcPr>
            <w:tcW w:w="158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174" w:author="Unknown Author" w:date="2023-06-10T18:07:40Z"/>
              </w:rPr>
            </w:pPr>
            <w:del w:id="172" w:author="Unknown Author" w:date="2023-06-10T18:07:40Z">
              <w:r>
                <w:rPr>
                  <w:rFonts w:eastAsia="Arial" w:cs="Arial"/>
                  <w:b/>
                  <w:i w:val="false"/>
                  <w:color w:val="000000"/>
                  <w:sz w:val="20"/>
                  <w:szCs w:val="20"/>
                  <w:u w:val="none"/>
                </w:rPr>
                <w:delText>Significance</w:delText>
              </w:r>
            </w:del>
            <w:del w:id="173" w:author="Unknown Author" w:date="2023-06-10T18:07:40Z">
              <w:r>
                <w:rPr>
                  <w:rFonts w:eastAsia="Arial" w:cs="Arial"/>
                  <w:b/>
                  <w:i w:val="false"/>
                  <w:color w:val="000000"/>
                  <w:sz w:val="20"/>
                  <w:szCs w:val="20"/>
                  <w:u w:val="none"/>
                  <w:vertAlign w:val="superscript"/>
                </w:rPr>
                <w:delText>b</w:delText>
              </w:r>
            </w:del>
          </w:p>
        </w:tc>
        <w:tc>
          <w:tcPr>
            <w:tcW w:w="147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176" w:author="Unknown Author" w:date="2023-06-10T18:07:40Z"/>
              </w:rPr>
            </w:pPr>
            <w:del w:id="175" w:author="Unknown Author" w:date="2023-06-10T18:07:40Z">
              <w:r>
                <w:rPr>
                  <w:rFonts w:eastAsia="Arial" w:cs="Arial"/>
                  <w:b/>
                  <w:i w:val="false"/>
                  <w:color w:val="000000"/>
                  <w:sz w:val="20"/>
                  <w:szCs w:val="20"/>
                  <w:u w:val="none"/>
                </w:rPr>
                <w:delText>Effect size</w:delText>
              </w:r>
            </w:del>
          </w:p>
        </w:tc>
      </w:tr>
      <w:tr>
        <w:trPr>
          <w:trHeight w:val="360" w:hRule="atLeast"/>
        </w:trPr>
        <w:tc>
          <w:tcPr>
            <w:tcW w:w="226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78" w:author="Unknown Author" w:date="2023-06-10T18:07:40Z"/>
              </w:rPr>
            </w:pPr>
            <w:del w:id="177" w:author="Unknown Author" w:date="2023-06-10T18:07:40Z">
              <w:r>
                <w:rPr>
                  <w:rFonts w:eastAsia="Arial" w:cs="Arial"/>
                  <w:b w:val="false"/>
                  <w:i w:val="false"/>
                  <w:color w:val="000000"/>
                  <w:sz w:val="20"/>
                  <w:szCs w:val="20"/>
                  <w:u w:val="none"/>
                </w:rPr>
                <w:delText>Psychiatric comorbidity</w:delText>
              </w:r>
            </w:del>
          </w:p>
        </w:tc>
        <w:tc>
          <w:tcPr>
            <w:tcW w:w="221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0" w:author="Unknown Author" w:date="2023-06-10T18:07:40Z"/>
              </w:rPr>
            </w:pPr>
            <w:del w:id="179" w:author="Unknown Author" w:date="2023-06-10T18:07:40Z">
              <w:r>
                <w:rPr>
                  <w:rFonts w:eastAsia="Arial" w:cs="Arial"/>
                  <w:b w:val="false"/>
                  <w:i w:val="false"/>
                  <w:color w:val="000000"/>
                  <w:sz w:val="20"/>
                  <w:szCs w:val="20"/>
                  <w:u w:val="none"/>
                </w:rPr>
                <w:delText>41% (68)</w:delText>
                <w:br/>
                <w:delText>complete: n = 165</w:delText>
              </w:r>
            </w:del>
          </w:p>
        </w:tc>
        <w:tc>
          <w:tcPr>
            <w:tcW w:w="221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2" w:author="Unknown Author" w:date="2023-06-10T18:07:40Z"/>
              </w:rPr>
            </w:pPr>
            <w:del w:id="181" w:author="Unknown Author" w:date="2023-06-10T18:07:40Z">
              <w:r>
                <w:rPr>
                  <w:rFonts w:eastAsia="Arial" w:cs="Arial"/>
                  <w:b w:val="false"/>
                  <w:i w:val="false"/>
                  <w:color w:val="000000"/>
                  <w:sz w:val="20"/>
                  <w:szCs w:val="20"/>
                  <w:u w:val="none"/>
                </w:rPr>
                <w:delText>84% (42)</w:delText>
                <w:br/>
                <w:delText>complete: n = 50</w:delText>
              </w:r>
            </w:del>
          </w:p>
        </w:tc>
        <w:tc>
          <w:tcPr>
            <w:tcW w:w="113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4" w:author="Unknown Author" w:date="2023-06-10T18:07:40Z"/>
              </w:rPr>
            </w:pPr>
            <w:del w:id="183" w:author="Unknown Author" w:date="2023-06-10T18:07:40Z">
              <w:r>
                <w:rPr>
                  <w:rFonts w:eastAsia="Arial" w:cs="Arial"/>
                  <w:b w:val="false"/>
                  <w:i w:val="false"/>
                  <w:color w:val="000000"/>
                  <w:sz w:val="20"/>
                  <w:szCs w:val="20"/>
                  <w:u w:val="none"/>
                </w:rPr>
                <w:delText>χ²</w:delText>
              </w:r>
            </w:del>
          </w:p>
        </w:tc>
        <w:tc>
          <w:tcPr>
            <w:tcW w:w="158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6" w:author="Unknown Author" w:date="2023-06-10T18:07:40Z"/>
              </w:rPr>
            </w:pPr>
            <w:del w:id="185" w:author="Unknown Author" w:date="2023-06-10T18:07:40Z">
              <w:r>
                <w:rPr>
                  <w:rFonts w:eastAsia="Arial" w:cs="Arial"/>
                  <w:b w:val="false"/>
                  <w:i w:val="false"/>
                  <w:color w:val="000000"/>
                  <w:sz w:val="20"/>
                  <w:szCs w:val="20"/>
                  <w:u w:val="none"/>
                </w:rPr>
                <w:delText>p &lt; 0.001</w:delText>
              </w:r>
            </w:del>
          </w:p>
        </w:tc>
        <w:tc>
          <w:tcPr>
            <w:tcW w:w="147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8" w:author="Unknown Author" w:date="2023-06-10T18:07:40Z"/>
              </w:rPr>
            </w:pPr>
            <w:del w:id="187" w:author="Unknown Author" w:date="2023-06-10T18:07:40Z">
              <w:r>
                <w:rPr>
                  <w:rFonts w:eastAsia="Arial" w:cs="Arial"/>
                  <w:b w:val="false"/>
                  <w:i w:val="false"/>
                  <w:color w:val="000000"/>
                  <w:sz w:val="20"/>
                  <w:szCs w:val="20"/>
                  <w:u w:val="none"/>
                </w:rPr>
                <w:delText>V = 0.36</w:delText>
              </w:r>
            </w:del>
          </w:p>
        </w:tc>
      </w:tr>
      <w:tr>
        <w:trPr>
          <w:trHeight w:val="360" w:hRule="atLeast"/>
        </w:trPr>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90" w:author="Unknown Author" w:date="2023-06-10T18:07:40Z"/>
              </w:rPr>
            </w:pPr>
            <w:del w:id="189" w:author="Unknown Author" w:date="2023-06-10T18:07:40Z">
              <w:r>
                <w:rPr>
                  <w:rFonts w:eastAsia="Arial" w:cs="Arial"/>
                  <w:b w:val="false"/>
                  <w:i w:val="false"/>
                  <w:color w:val="000000"/>
                  <w:sz w:val="20"/>
                  <w:szCs w:val="20"/>
                  <w:u w:val="none"/>
                </w:rPr>
                <w:delText>HADS anxiety score</w:delText>
              </w:r>
            </w:del>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92" w:author="Unknown Author" w:date="2023-06-10T18:07:40Z"/>
              </w:rPr>
            </w:pPr>
            <w:del w:id="191" w:author="Unknown Author" w:date="2023-06-10T18:07:40Z">
              <w:r>
                <w:rPr>
                  <w:rFonts w:eastAsia="Arial" w:cs="Arial"/>
                  <w:b w:val="false"/>
                  <w:i w:val="false"/>
                  <w:color w:val="000000"/>
                  <w:sz w:val="20"/>
                  <w:szCs w:val="20"/>
                  <w:u w:val="none"/>
                </w:rPr>
                <w:delText>&lt; 8: 66% (109)</w:delText>
                <w:br/>
                <w:delText>≥ 8: 34% (56)</w:delText>
                <w:br/>
                <w:delText>complete: n = 165</w:delText>
              </w:r>
            </w:del>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94" w:author="Unknown Author" w:date="2023-06-10T18:07:40Z"/>
              </w:rPr>
            </w:pPr>
            <w:del w:id="193" w:author="Unknown Author" w:date="2023-06-10T18:07:40Z">
              <w:r>
                <w:rPr>
                  <w:rFonts w:eastAsia="Arial" w:cs="Arial"/>
                  <w:b w:val="false"/>
                  <w:i w:val="false"/>
                  <w:color w:val="000000"/>
                  <w:sz w:val="20"/>
                  <w:szCs w:val="20"/>
                  <w:u w:val="none"/>
                </w:rPr>
                <w:delText>&lt; 8: 42% (21)</w:delText>
                <w:br/>
                <w:delText>≥ 8: 58% (29)</w:delText>
                <w:br/>
                <w:delText>complete: n = 50</w:delText>
              </w:r>
            </w:del>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96" w:author="Unknown Author" w:date="2023-06-10T18:07:40Z"/>
              </w:rPr>
            </w:pPr>
            <w:del w:id="195" w:author="Unknown Author" w:date="2023-06-10T18:07:40Z">
              <w:r>
                <w:rPr>
                  <w:rFonts w:eastAsia="Arial" w:cs="Arial"/>
                  <w:b w:val="false"/>
                  <w:i w:val="false"/>
                  <w:color w:val="000000"/>
                  <w:sz w:val="20"/>
                  <w:szCs w:val="20"/>
                  <w:u w:val="none"/>
                </w:rPr>
                <w:delText>χ²</w:delText>
              </w:r>
            </w:del>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98" w:author="Unknown Author" w:date="2023-06-10T18:07:40Z"/>
              </w:rPr>
            </w:pPr>
            <w:del w:id="197" w:author="Unknown Author" w:date="2023-06-10T18:07:40Z">
              <w:r>
                <w:rPr>
                  <w:rFonts w:eastAsia="Arial" w:cs="Arial"/>
                  <w:b w:val="false"/>
                  <w:i w:val="false"/>
                  <w:color w:val="000000"/>
                  <w:sz w:val="20"/>
                  <w:szCs w:val="20"/>
                  <w:u w:val="none"/>
                </w:rPr>
                <w:delText>p = 0.016</w:delText>
              </w:r>
            </w:del>
          </w:p>
        </w:tc>
        <w:tc>
          <w:tcPr>
            <w:tcW w:w="147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200" w:author="Unknown Author" w:date="2023-06-10T18:07:40Z"/>
              </w:rPr>
            </w:pPr>
            <w:del w:id="199" w:author="Unknown Author" w:date="2023-06-10T18:07:40Z">
              <w:r>
                <w:rPr>
                  <w:rFonts w:eastAsia="Arial" w:cs="Arial"/>
                  <w:b w:val="false"/>
                  <w:i w:val="false"/>
                  <w:color w:val="000000"/>
                  <w:sz w:val="20"/>
                  <w:szCs w:val="20"/>
                  <w:u w:val="none"/>
                </w:rPr>
                <w:delText>V = 0.21</w:delText>
              </w:r>
            </w:del>
          </w:p>
        </w:tc>
      </w:tr>
      <w:tr>
        <w:trPr>
          <w:trHeight w:val="360" w:hRule="atLeast"/>
        </w:trPr>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202" w:author="Unknown Author" w:date="2023-06-10T18:07:40Z"/>
              </w:rPr>
            </w:pPr>
            <w:del w:id="201" w:author="Unknown Author" w:date="2023-06-10T18:07:40Z">
              <w:r>
                <w:rPr>
                  <w:rFonts w:eastAsia="Arial" w:cs="Arial"/>
                  <w:b w:val="false"/>
                  <w:i w:val="false"/>
                  <w:color w:val="000000"/>
                  <w:sz w:val="20"/>
                  <w:szCs w:val="20"/>
                  <w:u w:val="none"/>
                </w:rPr>
                <w:delText>HADS depression score</w:delText>
              </w:r>
            </w:del>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204" w:author="Unknown Author" w:date="2023-06-10T18:07:40Z"/>
              </w:rPr>
            </w:pPr>
            <w:del w:id="203" w:author="Unknown Author" w:date="2023-06-10T18:07:40Z">
              <w:r>
                <w:rPr>
                  <w:rFonts w:eastAsia="Arial" w:cs="Arial"/>
                  <w:b w:val="false"/>
                  <w:i w:val="false"/>
                  <w:color w:val="000000"/>
                  <w:sz w:val="20"/>
                  <w:szCs w:val="20"/>
                  <w:u w:val="none"/>
                </w:rPr>
                <w:delText>&lt; 8: 75% (124)</w:delText>
                <w:br/>
                <w:delText>≥ 8: 25% (41)</w:delText>
                <w:br/>
                <w:delText>complete: n = 165</w:delText>
              </w:r>
            </w:del>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206" w:author="Unknown Author" w:date="2023-06-10T18:07:40Z"/>
              </w:rPr>
            </w:pPr>
            <w:del w:id="205" w:author="Unknown Author" w:date="2023-06-10T18:07:40Z">
              <w:r>
                <w:rPr>
                  <w:rFonts w:eastAsia="Arial" w:cs="Arial"/>
                  <w:b w:val="false"/>
                  <w:i w:val="false"/>
                  <w:color w:val="000000"/>
                  <w:sz w:val="20"/>
                  <w:szCs w:val="20"/>
                  <w:u w:val="none"/>
                </w:rPr>
                <w:delText>&lt; 8: 40% (20)</w:delText>
                <w:br/>
                <w:delText>≥ 8: 60% (30)</w:delText>
                <w:br/>
                <w:delText>complete: n = 50</w:delText>
              </w:r>
            </w:del>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208" w:author="Unknown Author" w:date="2023-06-10T18:07:40Z"/>
              </w:rPr>
            </w:pPr>
            <w:del w:id="207" w:author="Unknown Author" w:date="2023-06-10T18:07:40Z">
              <w:r>
                <w:rPr>
                  <w:rFonts w:eastAsia="Arial" w:cs="Arial"/>
                  <w:b w:val="false"/>
                  <w:i w:val="false"/>
                  <w:color w:val="000000"/>
                  <w:sz w:val="20"/>
                  <w:szCs w:val="20"/>
                  <w:u w:val="none"/>
                </w:rPr>
                <w:delText>χ²</w:delText>
              </w:r>
            </w:del>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210" w:author="Unknown Author" w:date="2023-06-10T18:07:40Z"/>
              </w:rPr>
            </w:pPr>
            <w:del w:id="209" w:author="Unknown Author" w:date="2023-06-10T18:07:40Z">
              <w:r>
                <w:rPr>
                  <w:rFonts w:eastAsia="Arial" w:cs="Arial"/>
                  <w:b w:val="false"/>
                  <w:i w:val="false"/>
                  <w:color w:val="000000"/>
                  <w:sz w:val="20"/>
                  <w:szCs w:val="20"/>
                  <w:u w:val="none"/>
                </w:rPr>
                <w:delText>p &lt; 0.001</w:delText>
              </w:r>
            </w:del>
          </w:p>
        </w:tc>
        <w:tc>
          <w:tcPr>
            <w:tcW w:w="147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212" w:author="Unknown Author" w:date="2023-06-10T18:07:40Z"/>
              </w:rPr>
            </w:pPr>
            <w:del w:id="211" w:author="Unknown Author" w:date="2023-06-10T18:07:40Z">
              <w:r>
                <w:rPr>
                  <w:rFonts w:eastAsia="Arial" w:cs="Arial"/>
                  <w:b w:val="false"/>
                  <w:i w:val="false"/>
                  <w:color w:val="000000"/>
                  <w:sz w:val="20"/>
                  <w:szCs w:val="20"/>
                  <w:u w:val="none"/>
                </w:rPr>
                <w:delText>V = 0.32</w:delText>
              </w:r>
            </w:del>
          </w:p>
        </w:tc>
      </w:tr>
      <w:tr>
        <w:trPr>
          <w:trHeight w:val="360" w:hRule="atLeast"/>
        </w:trPr>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214" w:author="Unknown Author" w:date="2023-06-10T18:07:40Z"/>
              </w:rPr>
            </w:pPr>
            <w:del w:id="213" w:author="Unknown Author" w:date="2023-06-10T18:07:40Z">
              <w:r>
                <w:rPr>
                  <w:rFonts w:eastAsia="Arial" w:cs="Arial"/>
                  <w:b w:val="false"/>
                  <w:i w:val="false"/>
                  <w:color w:val="000000"/>
                  <w:sz w:val="20"/>
                  <w:szCs w:val="20"/>
                  <w:u w:val="none"/>
                </w:rPr>
                <w:delText>Depression or anxiety signs, HADS ≥ 8</w:delText>
              </w:r>
            </w:del>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216" w:author="Unknown Author" w:date="2023-06-10T18:07:40Z"/>
              </w:rPr>
            </w:pPr>
            <w:del w:id="215" w:author="Unknown Author" w:date="2023-06-10T18:07:40Z">
              <w:r>
                <w:rPr>
                  <w:rFonts w:eastAsia="Arial" w:cs="Arial"/>
                  <w:b w:val="false"/>
                  <w:i w:val="false"/>
                  <w:color w:val="000000"/>
                  <w:sz w:val="20"/>
                  <w:szCs w:val="20"/>
                  <w:u w:val="none"/>
                </w:rPr>
                <w:delText>HADS-: 65% (107)</w:delText>
                <w:br/>
                <w:delText>HADS+: 35% (58)</w:delText>
                <w:br/>
                <w:delText>complete: n = 165</w:delText>
              </w:r>
            </w:del>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218" w:author="Unknown Author" w:date="2023-06-10T18:07:40Z"/>
              </w:rPr>
            </w:pPr>
            <w:del w:id="217" w:author="Unknown Author" w:date="2023-06-10T18:07:40Z">
              <w:r>
                <w:rPr>
                  <w:rFonts w:eastAsia="Arial" w:cs="Arial"/>
                  <w:b w:val="false"/>
                  <w:i w:val="false"/>
                  <w:color w:val="000000"/>
                  <w:sz w:val="20"/>
                  <w:szCs w:val="20"/>
                  <w:u w:val="none"/>
                </w:rPr>
                <w:delText>HADS-: 38% (19)</w:delText>
                <w:br/>
                <w:delText>HADS+: 62% (31)</w:delText>
                <w:br/>
                <w:delText>complete: n = 50</w:delText>
              </w:r>
            </w:del>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220" w:author="Unknown Author" w:date="2023-06-10T18:07:40Z"/>
              </w:rPr>
            </w:pPr>
            <w:del w:id="219" w:author="Unknown Author" w:date="2023-06-10T18:07:40Z">
              <w:r>
                <w:rPr>
                  <w:rFonts w:eastAsia="Arial" w:cs="Arial"/>
                  <w:b w:val="false"/>
                  <w:i w:val="false"/>
                  <w:color w:val="000000"/>
                  <w:sz w:val="20"/>
                  <w:szCs w:val="20"/>
                  <w:u w:val="none"/>
                </w:rPr>
                <w:delText>χ²</w:delText>
              </w:r>
            </w:del>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222" w:author="Unknown Author" w:date="2023-06-10T18:07:40Z"/>
              </w:rPr>
            </w:pPr>
            <w:del w:id="221" w:author="Unknown Author" w:date="2023-06-10T18:07:40Z">
              <w:r>
                <w:rPr>
                  <w:rFonts w:eastAsia="Arial" w:cs="Arial"/>
                  <w:b w:val="false"/>
                  <w:i w:val="false"/>
                  <w:color w:val="000000"/>
                  <w:sz w:val="20"/>
                  <w:szCs w:val="20"/>
                  <w:u w:val="none"/>
                </w:rPr>
                <w:delText>p = 0.0066</w:delText>
              </w:r>
            </w:del>
          </w:p>
        </w:tc>
        <w:tc>
          <w:tcPr>
            <w:tcW w:w="147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224" w:author="Unknown Author" w:date="2023-06-10T18:07:40Z"/>
              </w:rPr>
            </w:pPr>
            <w:del w:id="223" w:author="Unknown Author" w:date="2023-06-10T18:07:40Z">
              <w:r>
                <w:rPr>
                  <w:rFonts w:eastAsia="Arial" w:cs="Arial"/>
                  <w:b w:val="false"/>
                  <w:i w:val="false"/>
                  <w:color w:val="000000"/>
                  <w:sz w:val="20"/>
                  <w:szCs w:val="20"/>
                  <w:u w:val="none"/>
                </w:rPr>
                <w:delText>V = 0.23</w:delText>
              </w:r>
            </w:del>
          </w:p>
        </w:tc>
      </w:tr>
      <w:tr>
        <w:trPr>
          <w:trHeight w:val="360" w:hRule="atLeast"/>
        </w:trPr>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226" w:author="Unknown Author" w:date="2023-06-10T18:07:40Z"/>
              </w:rPr>
            </w:pPr>
            <w:del w:id="225" w:author="Unknown Author" w:date="2023-06-10T18:07:40Z">
              <w:r>
                <w:rPr>
                  <w:rFonts w:eastAsia="Arial" w:cs="Arial"/>
                  <w:b w:val="false"/>
                  <w:i w:val="false"/>
                  <w:color w:val="000000"/>
                  <w:sz w:val="20"/>
                  <w:szCs w:val="20"/>
                  <w:u w:val="none"/>
                </w:rPr>
                <w:delText>PSS-4 stress score</w:delText>
              </w:r>
            </w:del>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228" w:author="Unknown Author" w:date="2023-06-10T18:07:40Z"/>
              </w:rPr>
            </w:pPr>
            <w:del w:id="227" w:author="Unknown Author" w:date="2023-06-10T18:07:40Z">
              <w:r>
                <w:rPr>
                  <w:rFonts w:eastAsia="Arial" w:cs="Arial"/>
                  <w:b w:val="false"/>
                  <w:i w:val="false"/>
                  <w:color w:val="000000"/>
                  <w:sz w:val="20"/>
                  <w:szCs w:val="20"/>
                  <w:u w:val="none"/>
                </w:rPr>
                <w:delText>6 [IQR: 3 - 8]</w:delText>
                <w:br/>
                <w:delText>range: 0 - 14</w:delText>
                <w:br/>
                <w:delText>complete: n = 165</w:delText>
              </w:r>
            </w:del>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230" w:author="Unknown Author" w:date="2023-06-10T18:07:40Z"/>
              </w:rPr>
            </w:pPr>
            <w:del w:id="229" w:author="Unknown Author" w:date="2023-06-10T18:07:40Z">
              <w:r>
                <w:rPr>
                  <w:rFonts w:eastAsia="Arial" w:cs="Arial"/>
                  <w:b w:val="false"/>
                  <w:i w:val="false"/>
                  <w:color w:val="000000"/>
                  <w:sz w:val="20"/>
                  <w:szCs w:val="20"/>
                  <w:u w:val="none"/>
                </w:rPr>
                <w:delText>9 [IQR: 6 - 12]</w:delText>
                <w:br/>
                <w:delText>range: 0 - 16</w:delText>
                <w:br/>
                <w:delText>complete: n = 49</w:delText>
              </w:r>
            </w:del>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232" w:author="Unknown Author" w:date="2023-06-10T18:07:40Z"/>
              </w:rPr>
            </w:pPr>
            <w:del w:id="231" w:author="Unknown Author" w:date="2023-06-10T18:07:40Z">
              <w:r>
                <w:rPr>
                  <w:rFonts w:eastAsia="Arial" w:cs="Arial"/>
                  <w:b w:val="false"/>
                  <w:i w:val="false"/>
                  <w:color w:val="000000"/>
                  <w:sz w:val="20"/>
                  <w:szCs w:val="20"/>
                  <w:u w:val="none"/>
                </w:rPr>
                <w:delText>Mann-Whitney</w:delText>
              </w:r>
            </w:del>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234" w:author="Unknown Author" w:date="2023-06-10T18:07:40Z"/>
              </w:rPr>
            </w:pPr>
            <w:del w:id="233" w:author="Unknown Author" w:date="2023-06-10T18:07:40Z">
              <w:r>
                <w:rPr>
                  <w:rFonts w:eastAsia="Arial" w:cs="Arial"/>
                  <w:b w:val="false"/>
                  <w:i w:val="false"/>
                  <w:color w:val="000000"/>
                  <w:sz w:val="20"/>
                  <w:szCs w:val="20"/>
                  <w:u w:val="none"/>
                </w:rPr>
                <w:delText>p &lt; 0.001</w:delText>
              </w:r>
            </w:del>
          </w:p>
        </w:tc>
        <w:tc>
          <w:tcPr>
            <w:tcW w:w="147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236" w:author="Unknown Author" w:date="2023-06-10T18:07:40Z"/>
              </w:rPr>
            </w:pPr>
            <w:del w:id="235" w:author="Unknown Author" w:date="2023-06-10T18:07:40Z">
              <w:r>
                <w:rPr>
                  <w:rFonts w:eastAsia="Arial" w:cs="Arial"/>
                  <w:b w:val="false"/>
                  <w:i w:val="false"/>
                  <w:color w:val="000000"/>
                  <w:sz w:val="20"/>
                  <w:szCs w:val="20"/>
                  <w:u w:val="none"/>
                </w:rPr>
                <w:delText>r = 0.26</w:delText>
              </w:r>
            </w:del>
          </w:p>
        </w:tc>
      </w:tr>
      <w:tr>
        <w:trPr>
          <w:trHeight w:val="360" w:hRule="atLeast"/>
        </w:trPr>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238" w:author="Unknown Author" w:date="2023-06-10T18:07:40Z"/>
              </w:rPr>
            </w:pPr>
            <w:del w:id="237" w:author="Unknown Author" w:date="2023-06-10T18:07:40Z">
              <w:r>
                <w:rPr>
                  <w:rFonts w:eastAsia="Arial" w:cs="Arial"/>
                  <w:b w:val="false"/>
                  <w:i w:val="false"/>
                  <w:color w:val="000000"/>
                  <w:sz w:val="20"/>
                  <w:szCs w:val="20"/>
                  <w:u w:val="none"/>
                </w:rPr>
                <w:delText>Infection</w:delText>
              </w:r>
            </w:del>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240" w:author="Unknown Author" w:date="2023-06-10T18:07:40Z"/>
              </w:rPr>
            </w:pPr>
            <w:del w:id="239" w:author="Unknown Author" w:date="2023-06-10T18:07:40Z">
              <w:r>
                <w:rPr>
                  <w:rFonts w:eastAsia="Arial" w:cs="Arial"/>
                  <w:b w:val="false"/>
                  <w:i w:val="false"/>
                  <w:color w:val="000000"/>
                  <w:sz w:val="20"/>
                  <w:szCs w:val="20"/>
                  <w:u w:val="none"/>
                </w:rPr>
                <w:delText>healthy: 61% (101)</w:delText>
                <w:br/>
                <w:delText>SARS-CoV-2: 39% (64)</w:delText>
                <w:br/>
                <w:delText>complete: n = 165</w:delText>
              </w:r>
            </w:del>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242" w:author="Unknown Author" w:date="2023-06-10T18:07:40Z"/>
              </w:rPr>
            </w:pPr>
            <w:del w:id="241" w:author="Unknown Author" w:date="2023-06-10T18:07:40Z">
              <w:r>
                <w:rPr>
                  <w:rFonts w:eastAsia="Arial" w:cs="Arial"/>
                  <w:b w:val="false"/>
                  <w:i w:val="false"/>
                  <w:color w:val="000000"/>
                  <w:sz w:val="20"/>
                  <w:szCs w:val="20"/>
                  <w:u w:val="none"/>
                </w:rPr>
                <w:delText>healthy: 84% (42)</w:delText>
                <w:br/>
                <w:delText>SARS-CoV-2: 16% (8)</w:delText>
                <w:br/>
                <w:delText>complete: n = 50</w:delText>
              </w:r>
            </w:del>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244" w:author="Unknown Author" w:date="2023-06-10T18:07:40Z"/>
              </w:rPr>
            </w:pPr>
            <w:del w:id="243" w:author="Unknown Author" w:date="2023-06-10T18:07:40Z">
              <w:r>
                <w:rPr>
                  <w:rFonts w:eastAsia="Arial" w:cs="Arial"/>
                  <w:b w:val="false"/>
                  <w:i w:val="false"/>
                  <w:color w:val="000000"/>
                  <w:sz w:val="20"/>
                  <w:szCs w:val="20"/>
                  <w:u w:val="none"/>
                </w:rPr>
                <w:delText>χ²</w:delText>
              </w:r>
            </w:del>
          </w:p>
        </w:tc>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246" w:author="Unknown Author" w:date="2023-06-10T18:07:40Z"/>
              </w:rPr>
            </w:pPr>
            <w:del w:id="245" w:author="Unknown Author" w:date="2023-06-10T18:07:40Z">
              <w:r>
                <w:rPr>
                  <w:rFonts w:eastAsia="Arial" w:cs="Arial"/>
                  <w:b w:val="false"/>
                  <w:i w:val="false"/>
                  <w:color w:val="000000"/>
                  <w:sz w:val="20"/>
                  <w:szCs w:val="20"/>
                  <w:u w:val="none"/>
                </w:rPr>
                <w:delText>p = 0.016</w:delText>
              </w:r>
            </w:del>
          </w:p>
        </w:tc>
        <w:tc>
          <w:tcPr>
            <w:tcW w:w="147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248" w:author="Unknown Author" w:date="2023-06-10T18:07:40Z"/>
              </w:rPr>
            </w:pPr>
            <w:del w:id="247" w:author="Unknown Author" w:date="2023-06-10T18:07:40Z">
              <w:r>
                <w:rPr>
                  <w:rFonts w:eastAsia="Arial" w:cs="Arial"/>
                  <w:b w:val="false"/>
                  <w:i w:val="false"/>
                  <w:color w:val="000000"/>
                  <w:sz w:val="20"/>
                  <w:szCs w:val="20"/>
                  <w:u w:val="none"/>
                </w:rPr>
                <w:delText>V = 0.2</w:delText>
              </w:r>
            </w:del>
          </w:p>
        </w:tc>
      </w:tr>
      <w:tr>
        <w:trPr>
          <w:trHeight w:val="360" w:hRule="atLeast"/>
        </w:trPr>
        <w:tc>
          <w:tcPr>
            <w:tcW w:w="226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250" w:author="Unknown Author" w:date="2023-06-10T18:07:40Z"/>
              </w:rPr>
            </w:pPr>
            <w:del w:id="249" w:author="Unknown Author" w:date="2023-06-10T18:07:40Z">
              <w:r>
                <w:rPr>
                  <w:rFonts w:eastAsia="Arial" w:cs="Arial"/>
                  <w:b w:val="false"/>
                  <w:i w:val="false"/>
                  <w:color w:val="000000"/>
                  <w:sz w:val="20"/>
                  <w:szCs w:val="20"/>
                  <w:u w:val="none"/>
                </w:rPr>
                <w:delText>COVID-19 severity</w:delText>
              </w:r>
            </w:del>
          </w:p>
        </w:tc>
        <w:tc>
          <w:tcPr>
            <w:tcW w:w="221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252" w:author="Unknown Author" w:date="2023-06-10T18:07:40Z"/>
              </w:rPr>
            </w:pPr>
            <w:del w:id="251" w:author="Unknown Author" w:date="2023-06-10T18:07:40Z">
              <w:r>
                <w:rPr>
                  <w:rFonts w:eastAsia="Arial" w:cs="Arial"/>
                  <w:b w:val="false"/>
                  <w:i w:val="false"/>
                  <w:color w:val="000000"/>
                  <w:sz w:val="20"/>
                  <w:szCs w:val="20"/>
                  <w:u w:val="none"/>
                </w:rPr>
                <w:delText>healthy: 61% (101)</w:delText>
                <w:br/>
                <w:delText>ambulatory: 28% (47)</w:delText>
                <w:br/>
                <w:delText>hospitalized: 10% (17)</w:delText>
                <w:br/>
                <w:delText>complete: n = 165</w:delText>
              </w:r>
            </w:del>
          </w:p>
        </w:tc>
        <w:tc>
          <w:tcPr>
            <w:tcW w:w="221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254" w:author="Unknown Author" w:date="2023-06-10T18:07:40Z"/>
              </w:rPr>
            </w:pPr>
            <w:del w:id="253" w:author="Unknown Author" w:date="2023-06-10T18:07:40Z">
              <w:r>
                <w:rPr>
                  <w:rFonts w:eastAsia="Arial" w:cs="Arial"/>
                  <w:b w:val="false"/>
                  <w:i w:val="false"/>
                  <w:color w:val="000000"/>
                  <w:sz w:val="20"/>
                  <w:szCs w:val="20"/>
                  <w:u w:val="none"/>
                </w:rPr>
                <w:delText>healthy: 84% (42)</w:delText>
                <w:br/>
                <w:delText>ambulatory: 12% (6)</w:delText>
                <w:br/>
                <w:delText>hospitalized: 4% (2)</w:delText>
                <w:br/>
                <w:delText>complete: n = 50</w:delText>
              </w:r>
            </w:del>
          </w:p>
        </w:tc>
        <w:tc>
          <w:tcPr>
            <w:tcW w:w="113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256" w:author="Unknown Author" w:date="2023-06-10T18:07:40Z"/>
              </w:rPr>
            </w:pPr>
            <w:del w:id="255" w:author="Unknown Author" w:date="2023-06-10T18:07:40Z">
              <w:r>
                <w:rPr>
                  <w:rFonts w:eastAsia="Arial" w:cs="Arial"/>
                  <w:b w:val="false"/>
                  <w:i w:val="false"/>
                  <w:color w:val="000000"/>
                  <w:sz w:val="20"/>
                  <w:szCs w:val="20"/>
                  <w:u w:val="none"/>
                </w:rPr>
                <w:delText>χ²</w:delText>
              </w:r>
            </w:del>
          </w:p>
        </w:tc>
        <w:tc>
          <w:tcPr>
            <w:tcW w:w="158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258" w:author="Unknown Author" w:date="2023-06-10T18:07:40Z"/>
              </w:rPr>
            </w:pPr>
            <w:del w:id="257" w:author="Unknown Author" w:date="2023-06-10T18:07:40Z">
              <w:r>
                <w:rPr>
                  <w:rFonts w:eastAsia="Arial" w:cs="Arial"/>
                  <w:b w:val="false"/>
                  <w:i w:val="false"/>
                  <w:color w:val="000000"/>
                  <w:sz w:val="20"/>
                  <w:szCs w:val="20"/>
                  <w:u w:val="none"/>
                </w:rPr>
                <w:delText>p = 0.033</w:delText>
              </w:r>
            </w:del>
          </w:p>
        </w:tc>
        <w:tc>
          <w:tcPr>
            <w:tcW w:w="147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260" w:author="Unknown Author" w:date="2023-06-10T18:07:40Z"/>
              </w:rPr>
            </w:pPr>
            <w:del w:id="259" w:author="Unknown Author" w:date="2023-06-10T18:07:40Z">
              <w:r>
                <w:rPr>
                  <w:rFonts w:eastAsia="Arial" w:cs="Arial"/>
                  <w:b w:val="false"/>
                  <w:i w:val="false"/>
                  <w:color w:val="000000"/>
                  <w:sz w:val="20"/>
                  <w:szCs w:val="20"/>
                  <w:u w:val="none"/>
                </w:rPr>
                <w:delText>V = 0.2</w:delText>
              </w:r>
            </w:del>
          </w:p>
        </w:tc>
      </w:tr>
      <w:tr>
        <w:trPr>
          <w:trHeight w:val="360" w:hRule="atLeast"/>
        </w:trPr>
        <w:tc>
          <w:tcPr>
            <w:tcW w:w="10884"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263" w:author="Unknown Author" w:date="2023-06-10T18:07:40Z"/>
              </w:rPr>
            </w:pPr>
            <w:del w:id="261" w:author="Unknown Author" w:date="2023-06-10T18:07:40Z">
              <w:r>
                <w:rPr>
                  <w:rFonts w:eastAsia="Arial" w:cs="Arial"/>
                  <w:b w:val="false"/>
                  <w:i w:val="false"/>
                  <w:color w:val="000000"/>
                  <w:sz w:val="20"/>
                  <w:szCs w:val="20"/>
                  <w:u w:val="none"/>
                  <w:vertAlign w:val="superscript"/>
                </w:rPr>
                <w:delText>a</w:delText>
              </w:r>
            </w:del>
            <w:del w:id="262" w:author="Unknown Author" w:date="2023-06-10T18:07:40Z">
              <w:r>
                <w:rPr>
                  <w:rFonts w:eastAsia="Arial" w:cs="Arial"/>
                  <w:b w:val="false"/>
                  <w:i w:val="false"/>
                  <w:color w:val="000000"/>
                  <w:sz w:val="20"/>
                  <w:szCs w:val="20"/>
                  <w:u w:val="none"/>
                </w:rPr>
                <w:delText>HADS: hospital anxiety and depression scale; PSS-4: perceived stress scale, 4 item.</w:delText>
              </w:r>
            </w:del>
          </w:p>
        </w:tc>
      </w:tr>
      <w:tr>
        <w:trPr>
          <w:trHeight w:val="360" w:hRule="atLeast"/>
        </w:trPr>
        <w:tc>
          <w:tcPr>
            <w:tcW w:w="10884"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266" w:author="Unknown Author" w:date="2023-06-10T18:07:40Z"/>
              </w:rPr>
            </w:pPr>
            <w:del w:id="264" w:author="Unknown Author" w:date="2023-06-10T18:07:40Z">
              <w:r>
                <w:rPr>
                  <w:rFonts w:eastAsia="Arial" w:cs="Arial"/>
                  <w:b w:val="false"/>
                  <w:i w:val="false"/>
                  <w:color w:val="000000"/>
                  <w:sz w:val="20"/>
                  <w:szCs w:val="20"/>
                  <w:u w:val="none"/>
                  <w:vertAlign w:val="superscript"/>
                </w:rPr>
                <w:delText>b</w:delText>
              </w:r>
            </w:del>
            <w:del w:id="265" w:author="Unknown Author" w:date="2023-06-10T18:07:40Z">
              <w:r>
                <w:rPr>
                  <w:rFonts w:eastAsia="Arial" w:cs="Arial"/>
                  <w:b w:val="false"/>
                  <w:i w:val="false"/>
                  <w:color w:val="000000"/>
                  <w:sz w:val="20"/>
                  <w:szCs w:val="20"/>
                  <w:u w:val="none"/>
                </w:rPr>
                <w:delText>Corrected for multiple testing with the false discovery rate method.</w:delText>
              </w:r>
            </w:del>
          </w:p>
        </w:tc>
      </w:tr>
    </w:tbl>
    <w:p>
      <w:pPr>
        <w:pStyle w:val="Normal"/>
        <w:rPr/>
      </w:pPr>
      <w:r>
        <w:rPr/>
      </w:r>
      <w:r>
        <w:br w:type="page"/>
      </w:r>
    </w:p>
    <w:p>
      <w:pPr>
        <w:pStyle w:val="TableCaption"/>
        <w:rPr/>
      </w:pPr>
      <w:ins w:id="267" w:author="Katharina Huefner" w:date="2023-06-09T15:54:00Z">
        <w:r>
          <w:rPr/>
          <w:t>Supplementary Table S3</w:t>
        </w:r>
      </w:ins>
      <w:ins w:id="268" w:author="Unknown Author" w:date="2023-06-10T18:07:40Z">
        <w:r>
          <w:rPr/>
          <w:t>Table 3</w:t>
        </w:r>
      </w:ins>
      <w:del w:id="269" w:author="Unknown Author" w:date="2023-06-10T18:07:40Z">
        <w:r>
          <w:rPr/>
          <w:delText>Table 3</w:delText>
        </w:r>
      </w:del>
      <w:r>
        <w:rPr/>
        <w:t>: Study variables in the INCOV cohort.</w:t>
      </w:r>
    </w:p>
    <w:tbl>
      <w:tblPr>
        <w:tblStyle w:val="Table"/>
        <w:tblW w:w="8505" w:type="dxa"/>
        <w:jc w:val="center"/>
        <w:tblInd w:w="0" w:type="dxa"/>
        <w:tblLayout w:type="fixed"/>
        <w:tblCellMar>
          <w:top w:w="0" w:type="dxa"/>
          <w:left w:w="0" w:type="dxa"/>
          <w:bottom w:w="0" w:type="dxa"/>
          <w:right w:w="0" w:type="dxa"/>
        </w:tblCellMar>
        <w:tblLook w:firstRow="1" w:noVBand="1" w:lastRow="0" w:firstColumn="0" w:lastColumn="0" w:noHBand="0" w:val="0420"/>
      </w:tblPr>
      <w:tblGrid>
        <w:gridCol w:w="1701"/>
        <w:gridCol w:w="1701"/>
        <w:gridCol w:w="1701"/>
        <w:gridCol w:w="3401"/>
      </w:tblGrid>
      <w:tr>
        <w:trPr>
          <w:tblHeader w:val="true"/>
          <w:trHeight w:val="360" w:hRule="atLeast"/>
        </w:trPr>
        <w:tc>
          <w:tcPr>
            <w:tcW w:w="1701"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b/>
                <w:color w:val="000000"/>
                <w:kern w:val="0"/>
                <w:sz w:val="20"/>
                <w:szCs w:val="20"/>
                <w:lang w:val="en-US" w:eastAsia="en-US" w:bidi="ar-SA"/>
              </w:rPr>
              <w:t>Variable type</w:t>
            </w:r>
          </w:p>
        </w:tc>
        <w:tc>
          <w:tcPr>
            <w:tcW w:w="1701"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b/>
                <w:color w:val="000000"/>
                <w:kern w:val="0"/>
                <w:sz w:val="20"/>
                <w:szCs w:val="20"/>
                <w:lang w:val="en-US" w:eastAsia="en-US" w:bidi="ar-SA"/>
              </w:rPr>
              <w:t>Variable label</w:t>
            </w:r>
            <w:r>
              <w:rPr>
                <w:rFonts w:eastAsia="Arial" w:cs="Arial"/>
                <w:b/>
                <w:color w:val="000000"/>
                <w:kern w:val="0"/>
                <w:sz w:val="20"/>
                <w:szCs w:val="20"/>
                <w:vertAlign w:val="superscript"/>
                <w:lang w:val="en-US" w:eastAsia="en-US" w:bidi="ar-SA"/>
              </w:rPr>
              <w:t>a</w:t>
            </w:r>
          </w:p>
        </w:tc>
        <w:tc>
          <w:tcPr>
            <w:tcW w:w="1701"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b/>
                <w:color w:val="000000"/>
                <w:kern w:val="0"/>
                <w:sz w:val="20"/>
                <w:szCs w:val="20"/>
                <w:lang w:val="en-US" w:eastAsia="en-US" w:bidi="ar-SA"/>
              </w:rPr>
              <w:t>Format</w:t>
            </w:r>
          </w:p>
        </w:tc>
        <w:tc>
          <w:tcPr>
            <w:tcW w:w="3401"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b/>
                <w:color w:val="000000"/>
                <w:kern w:val="0"/>
                <w:sz w:val="20"/>
                <w:szCs w:val="20"/>
                <w:lang w:val="en-US" w:eastAsia="en-US" w:bidi="ar-SA"/>
              </w:rPr>
              <w:t>Unit</w:t>
            </w:r>
          </w:p>
        </w:tc>
      </w:tr>
      <w:tr>
        <w:trPr>
          <w:trHeight w:val="360" w:hRule="atLeast"/>
        </w:trPr>
        <w:tc>
          <w:tcPr>
            <w:tcW w:w="1701" w:type="dxa"/>
            <w:vMerge w:val="restart"/>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response</w:t>
            </w:r>
          </w:p>
        </w:tc>
        <w:tc>
          <w:tcPr>
            <w:tcW w:w="1701"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5-HT</w:t>
            </w:r>
          </w:p>
        </w:tc>
        <w:tc>
          <w:tcPr>
            <w:tcW w:w="1701"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numeric</w:t>
            </w:r>
          </w:p>
        </w:tc>
        <w:tc>
          <w:tcPr>
            <w:tcW w:w="3401"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Z-score of log₂ concentration</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DA sulfate</w:t>
            </w:r>
          </w:p>
        </w:tc>
        <w:tc>
          <w:tcPr>
            <w:tcW w:w="170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numeric</w:t>
            </w:r>
          </w:p>
        </w:tc>
        <w:tc>
          <w:tcPr>
            <w:tcW w:w="340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Z-score of log₂ concentration</w:t>
            </w:r>
          </w:p>
        </w:tc>
      </w:tr>
      <w:tr>
        <w:trPr>
          <w:trHeight w:val="360" w:hRule="atLeast"/>
        </w:trPr>
        <w:tc>
          <w:tcPr>
            <w:tcW w:w="1701" w:type="dxa"/>
            <w:vMerge w:val="restart"/>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explanatory</w:t>
            </w:r>
          </w:p>
        </w:tc>
        <w:tc>
          <w:tcPr>
            <w:tcW w:w="170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TNF</w:t>
            </w:r>
          </w:p>
        </w:tc>
        <w:tc>
          <w:tcPr>
            <w:tcW w:w="170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numeric</w:t>
            </w:r>
          </w:p>
        </w:tc>
        <w:tc>
          <w:tcPr>
            <w:tcW w:w="340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Z-score of log₂ concentration</w:t>
            </w:r>
          </w:p>
        </w:tc>
      </w:tr>
      <w:tr>
        <w:trPr>
          <w:trHeight w:val="360" w:hRule="atLeast"/>
        </w:trPr>
        <w:tc>
          <w:tcPr>
            <w:tcW w:w="1701" w:type="dxa"/>
            <w:vMerge w:val="continue"/>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IFNG</w:t>
            </w:r>
          </w:p>
        </w:tc>
        <w:tc>
          <w:tcPr>
            <w:tcW w:w="170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numeric</w:t>
            </w:r>
          </w:p>
        </w:tc>
        <w:tc>
          <w:tcPr>
            <w:tcW w:w="340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Z-score of log₂ concentration</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IL6</w:t>
            </w:r>
          </w:p>
        </w:tc>
        <w:tc>
          <w:tcPr>
            <w:tcW w:w="170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numeric</w:t>
            </w:r>
          </w:p>
        </w:tc>
        <w:tc>
          <w:tcPr>
            <w:tcW w:w="340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Z-score of log₂ concentration</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IL10</w:t>
            </w:r>
          </w:p>
        </w:tc>
        <w:tc>
          <w:tcPr>
            <w:tcW w:w="170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numeric</w:t>
            </w:r>
          </w:p>
        </w:tc>
        <w:tc>
          <w:tcPr>
            <w:tcW w:w="340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Z-score of log₂ concentration</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QUIN</w:t>
            </w:r>
          </w:p>
        </w:tc>
        <w:tc>
          <w:tcPr>
            <w:tcW w:w="170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numeric</w:t>
            </w:r>
          </w:p>
        </w:tc>
        <w:tc>
          <w:tcPr>
            <w:tcW w:w="340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Z-score of log₂ concentration</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PHE</w:t>
            </w:r>
          </w:p>
        </w:tc>
        <w:tc>
          <w:tcPr>
            <w:tcW w:w="170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numeric</w:t>
            </w:r>
          </w:p>
        </w:tc>
        <w:tc>
          <w:tcPr>
            <w:tcW w:w="340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Z-score of log₂ concentration</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TRP</w:t>
            </w:r>
          </w:p>
        </w:tc>
        <w:tc>
          <w:tcPr>
            <w:tcW w:w="170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numeric</w:t>
            </w:r>
          </w:p>
        </w:tc>
        <w:tc>
          <w:tcPr>
            <w:tcW w:w="340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Z-score of log₂ concentration</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TYR</w:t>
            </w:r>
          </w:p>
        </w:tc>
        <w:tc>
          <w:tcPr>
            <w:tcW w:w="170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numeric</w:t>
            </w:r>
          </w:p>
        </w:tc>
        <w:tc>
          <w:tcPr>
            <w:tcW w:w="340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Z-score of log₂ concentration</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KYN</w:t>
            </w:r>
          </w:p>
        </w:tc>
        <w:tc>
          <w:tcPr>
            <w:tcW w:w="170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numeric</w:t>
            </w:r>
          </w:p>
        </w:tc>
        <w:tc>
          <w:tcPr>
            <w:tcW w:w="340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Z-score of log₂ concentration</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age</w:t>
            </w:r>
          </w:p>
        </w:tc>
        <w:tc>
          <w:tcPr>
            <w:tcW w:w="170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numeric</w:t>
            </w:r>
          </w:p>
        </w:tc>
        <w:tc>
          <w:tcPr>
            <w:tcW w:w="340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years</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sex</w:t>
            </w:r>
          </w:p>
        </w:tc>
        <w:tc>
          <w:tcPr>
            <w:tcW w:w="170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categorical</w:t>
            </w:r>
          </w:p>
        </w:tc>
        <w:tc>
          <w:tcPr>
            <w:tcW w:w="340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r>
      <w:tr>
        <w:trPr>
          <w:trHeight w:val="360" w:hRule="atLeast"/>
        </w:trPr>
        <w:tc>
          <w:tcPr>
            <w:tcW w:w="1701" w:type="dxa"/>
            <w:vMerge w:val="continue"/>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1"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body mass index</w:t>
            </w:r>
            <w:r>
              <w:rPr>
                <w:rFonts w:eastAsia="Arial" w:cs="Arial"/>
                <w:color w:val="000000"/>
                <w:kern w:val="0"/>
                <w:sz w:val="20"/>
                <w:szCs w:val="20"/>
                <w:vertAlign w:val="superscript"/>
                <w:lang w:val="en-US" w:eastAsia="en-US" w:bidi="ar-SA"/>
              </w:rPr>
              <w:t>b</w:t>
            </w:r>
          </w:p>
        </w:tc>
        <w:tc>
          <w:tcPr>
            <w:tcW w:w="1701"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categorical</w:t>
            </w:r>
          </w:p>
        </w:tc>
        <w:tc>
          <w:tcPr>
            <w:tcW w:w="3401"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r>
      <w:tr>
        <w:trPr>
          <w:trHeight w:val="360" w:hRule="atLeast"/>
        </w:trPr>
        <w:tc>
          <w:tcPr>
            <w:tcW w:w="8504" w:type="dxa"/>
            <w:gridSpan w:val="4"/>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vertAlign w:val="superscript"/>
                <w:lang w:val="en-US" w:eastAsia="en-US" w:bidi="ar-SA"/>
              </w:rPr>
              <w:t>a</w:t>
            </w:r>
            <w:r>
              <w:rPr>
                <w:rFonts w:eastAsia="Arial" w:cs="Arial"/>
                <w:color w:val="000000"/>
                <w:kern w:val="0"/>
                <w:sz w:val="20"/>
                <w:szCs w:val="20"/>
                <w:lang w:val="en-US" w:eastAsia="en-US" w:bidi="ar-SA"/>
              </w:rPr>
              <w:t>TNF: tumor necrosis factor-alpha; IFNG: interferon gamma; IL6: interleukin-6; IL10: interleukin-10; QUIN: quinolinic acid; PHE: phenylalanine; 5-HT: serotonin; TRP: tryptophan; TYR: tyrosine; KYN: kynurenine; DA sulfate: dopamine 3-O-sulfate.</w:t>
            </w:r>
          </w:p>
        </w:tc>
      </w:tr>
      <w:tr>
        <w:trPr>
          <w:trHeight w:val="360" w:hRule="atLeast"/>
        </w:trPr>
        <w:tc>
          <w:tcPr>
            <w:tcW w:w="8504" w:type="dxa"/>
            <w:gridSpan w:val="4"/>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vertAlign w:val="superscript"/>
                <w:lang w:val="en-US" w:eastAsia="en-US" w:bidi="ar-SA"/>
              </w:rPr>
              <w:t>b</w:t>
            </w:r>
            <w:r>
              <w:rPr>
                <w:rFonts w:eastAsia="Arial" w:cs="Arial"/>
                <w:color w:val="000000"/>
                <w:kern w:val="0"/>
                <w:sz w:val="20"/>
                <w:szCs w:val="20"/>
                <w:lang w:val="en-US" w:eastAsia="en-US" w:bidi="ar-SA"/>
              </w:rPr>
              <w:t>normal: body mass index (BMI) &lt; 25 kg/m², overweight: BMI 25 - 30 kg/m², obesity: BMI &gt; 30 kg/m².</w:t>
            </w:r>
          </w:p>
        </w:tc>
      </w:tr>
    </w:tbl>
    <w:p>
      <w:pPr>
        <w:pStyle w:val="Normal"/>
        <w:rPr/>
      </w:pPr>
      <w:r>
        <w:rPr/>
      </w:r>
      <w:r>
        <w:br w:type="page"/>
      </w:r>
    </w:p>
    <w:p>
      <w:pPr>
        <w:pStyle w:val="TableCaption"/>
        <w:rPr/>
      </w:pPr>
      <w:ins w:id="270" w:author="Katharina Huefner" w:date="2023-06-09T15:54:00Z">
        <w:r>
          <w:rPr/>
          <w:t>Supplementary Table S4</w:t>
        </w:r>
      </w:ins>
      <w:ins w:id="271" w:author="Unknown Author" w:date="2023-06-10T18:07:40Z">
        <w:r>
          <w:rPr/>
          <w:t>Table 4</w:t>
        </w:r>
      </w:ins>
      <w:del w:id="272" w:author="Unknown Author" w:date="2023-06-10T18:07:40Z">
        <w:r>
          <w:rPr/>
          <w:delText>Table 4</w:delText>
        </w:r>
      </w:del>
      <w:r>
        <w:rPr/>
        <w:t>: Number of available samples and sampling timepoints in the INCOV cohort.</w:t>
      </w:r>
    </w:p>
    <w:tbl>
      <w:tblPr>
        <w:tblStyle w:val="Table"/>
        <w:tblW w:w="5952" w:type="dxa"/>
        <w:jc w:val="center"/>
        <w:tblInd w:w="0" w:type="dxa"/>
        <w:tblLayout w:type="fixed"/>
        <w:tblCellMar>
          <w:top w:w="0" w:type="dxa"/>
          <w:left w:w="0" w:type="dxa"/>
          <w:bottom w:w="0" w:type="dxa"/>
          <w:right w:w="0" w:type="dxa"/>
        </w:tblCellMar>
        <w:tblLook w:firstRow="1" w:noVBand="1" w:lastRow="0" w:firstColumn="0" w:lastColumn="0" w:noHBand="0" w:val="0420"/>
      </w:tblPr>
      <w:tblGrid>
        <w:gridCol w:w="1984"/>
        <w:gridCol w:w="1984"/>
        <w:gridCol w:w="1984"/>
      </w:tblGrid>
      <w:tr>
        <w:trPr>
          <w:tblHeader w:val="true"/>
          <w:trHeight w:val="360" w:hRule="atLeast"/>
        </w:trPr>
        <w:tc>
          <w:tcPr>
            <w:tcW w:w="1984"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273" w:author="Katharina Huefner" w:date="2023-06-09T15:54:00Z">
              <w:r>
                <w:rPr>
                  <w:rFonts w:eastAsia="Arial" w:cs="Arial"/>
                  <w:b/>
                  <w:color w:val="000000"/>
                  <w:kern w:val="0"/>
                  <w:sz w:val="20"/>
                  <w:szCs w:val="20"/>
                  <w:lang w:val="en-US" w:eastAsia="en-US" w:bidi="ar-SA"/>
                </w:rPr>
                <w:t>Time point</w:t>
              </w:r>
            </w:ins>
          </w:p>
        </w:tc>
        <w:tc>
          <w:tcPr>
            <w:tcW w:w="1984"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274" w:author="Katharina Huefner" w:date="2023-06-09T15:54:00Z">
              <w:commentRangeStart w:id="9"/>
              <w:r>
                <w:rPr>
                  <w:rFonts w:eastAsia="Arial" w:cs="Arial"/>
                  <w:b/>
                  <w:color w:val="000000"/>
                  <w:kern w:val="0"/>
                  <w:sz w:val="20"/>
                  <w:szCs w:val="20"/>
                  <w:lang w:val="en-US" w:eastAsia="en-US" w:bidi="ar-SA"/>
                </w:rPr>
                <w:t>Days since positive PCR test</w:t>
              </w:r>
            </w:ins>
            <w:ins w:id="275" w:author="Unknown Author" w:date="2023-06-10T18:07:40Z">
              <w:commentRangeEnd w:id="9"/>
              <w:r>
                <w:commentReference w:id="9"/>
              </w:r>
              <w:r>
                <w:rPr>
                  <w:rFonts w:eastAsia="Arial" w:cs="Arial"/>
                  <w:b/>
                  <w:color w:val="000000"/>
                  <w:kern w:val="0"/>
                  <w:sz w:val="20"/>
                  <w:szCs w:val="20"/>
                  <w:lang w:val="en-US" w:eastAsia="en-US" w:bidi="ar-SA"/>
                </w:rPr>
              </w:r>
            </w:ins>
          </w:p>
        </w:tc>
        <w:tc>
          <w:tcPr>
            <w:tcW w:w="1984"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rPr>
            </w:pPr>
            <w:ins w:id="276" w:author="Katharina Huefner" w:date="2023-06-09T15:54:00Z">
              <w:r>
                <w:rPr>
                  <w:rFonts w:eastAsia="Arial" w:cs="Arial"/>
                  <w:b/>
                  <w:color w:val="000000"/>
                  <w:kern w:val="0"/>
                  <w:sz w:val="20"/>
                  <w:szCs w:val="20"/>
                  <w:lang w:val="en-US" w:eastAsia="en-US" w:bidi="ar-SA"/>
                </w:rPr>
                <w:t>Sample number</w:t>
              </w:r>
            </w:ins>
          </w:p>
        </w:tc>
      </w:tr>
      <w:tr>
        <w:trPr>
          <w:trHeight w:val="360" w:hRule="atLeast"/>
        </w:trPr>
        <w:tc>
          <w:tcPr>
            <w:tcW w:w="1984"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277" w:author="Katharina Huefner" w:date="2023-06-09T15:54:00Z">
              <w:r>
                <w:rPr>
                  <w:rFonts w:eastAsia="Arial" w:cs="Arial"/>
                  <w:color w:val="000000"/>
                  <w:kern w:val="0"/>
                  <w:sz w:val="20"/>
                  <w:szCs w:val="20"/>
                  <w:lang w:val="en-US" w:eastAsia="en-US" w:bidi="ar-SA"/>
                </w:rPr>
                <w:t>uninfected</w:t>
              </w:r>
            </w:ins>
          </w:p>
        </w:tc>
        <w:tc>
          <w:tcPr>
            <w:tcW w:w="1984"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4"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rPr>
            </w:pPr>
            <w:ins w:id="278" w:author="Katharina Huefner" w:date="2023-06-09T15:54:00Z">
              <w:r>
                <w:rPr>
                  <w:rFonts w:eastAsia="Arial" w:cs="Arial"/>
                  <w:color w:val="000000"/>
                  <w:kern w:val="0"/>
                  <w:sz w:val="20"/>
                  <w:szCs w:val="20"/>
                  <w:lang w:val="en-US" w:eastAsia="en-US" w:bidi="ar-SA"/>
                </w:rPr>
                <w:t>27</w:t>
              </w:r>
            </w:ins>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279" w:author="Katharina Huefner" w:date="2023-06-09T15:54:00Z">
              <w:r>
                <w:rPr>
                  <w:rFonts w:eastAsia="Arial" w:cs="Arial"/>
                  <w:color w:val="000000"/>
                  <w:kern w:val="0"/>
                  <w:sz w:val="20"/>
                  <w:szCs w:val="20"/>
                  <w:lang w:val="en-US" w:eastAsia="en-US" w:bidi="ar-SA"/>
                </w:rPr>
                <w:t>acute</w:t>
              </w:r>
            </w:ins>
          </w:p>
        </w:tc>
        <w:tc>
          <w:tcPr>
            <w:tcW w:w="1984"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280" w:author="Katharina Huefner" w:date="2023-06-09T15:54:00Z">
              <w:r>
                <w:rPr>
                  <w:rFonts w:eastAsia="Arial" w:cs="Arial"/>
                  <w:color w:val="000000"/>
                  <w:kern w:val="0"/>
                  <w:sz w:val="20"/>
                  <w:szCs w:val="20"/>
                  <w:lang w:val="en-US" w:eastAsia="en-US" w:bidi="ar-SA"/>
                </w:rPr>
                <w:t>10 [6 - 13]</w:t>
              </w:r>
            </w:ins>
          </w:p>
        </w:tc>
        <w:tc>
          <w:tcPr>
            <w:tcW w:w="1984"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rPr>
            </w:pPr>
            <w:ins w:id="281" w:author="Katharina Huefner" w:date="2023-06-09T15:54:00Z">
              <w:r>
                <w:rPr>
                  <w:rFonts w:eastAsia="Arial" w:cs="Arial"/>
                  <w:color w:val="000000"/>
                  <w:kern w:val="0"/>
                  <w:sz w:val="20"/>
                  <w:szCs w:val="20"/>
                  <w:lang w:val="en-US" w:eastAsia="en-US" w:bidi="ar-SA"/>
                </w:rPr>
                <w:t>140</w:t>
              </w:r>
            </w:ins>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282" w:author="Katharina Huefner" w:date="2023-06-09T15:54:00Z">
              <w:r>
                <w:rPr>
                  <w:rFonts w:eastAsia="Arial" w:cs="Arial"/>
                  <w:color w:val="000000"/>
                  <w:kern w:val="0"/>
                  <w:sz w:val="20"/>
                  <w:szCs w:val="20"/>
                  <w:lang w:val="en-US" w:eastAsia="en-US" w:bidi="ar-SA"/>
                </w:rPr>
                <w:t>sub-acute</w:t>
              </w:r>
            </w:ins>
          </w:p>
        </w:tc>
        <w:tc>
          <w:tcPr>
            <w:tcW w:w="1984"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283" w:author="Katharina Huefner" w:date="2023-06-09T15:54:00Z">
              <w:r>
                <w:rPr>
                  <w:rFonts w:eastAsia="Arial" w:cs="Arial"/>
                  <w:color w:val="000000"/>
                  <w:kern w:val="0"/>
                  <w:sz w:val="20"/>
                  <w:szCs w:val="20"/>
                  <w:lang w:val="en-US" w:eastAsia="en-US" w:bidi="ar-SA"/>
                </w:rPr>
                <w:t>14 [10 - 20]</w:t>
              </w:r>
            </w:ins>
          </w:p>
        </w:tc>
        <w:tc>
          <w:tcPr>
            <w:tcW w:w="1984"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rPr>
            </w:pPr>
            <w:ins w:id="284" w:author="Katharina Huefner" w:date="2023-06-09T15:54:00Z">
              <w:r>
                <w:rPr>
                  <w:rFonts w:eastAsia="Arial" w:cs="Arial"/>
                  <w:color w:val="000000"/>
                  <w:kern w:val="0"/>
                  <w:sz w:val="20"/>
                  <w:szCs w:val="20"/>
                  <w:lang w:val="en-US" w:eastAsia="en-US" w:bidi="ar-SA"/>
                </w:rPr>
                <w:t>126</w:t>
              </w:r>
            </w:ins>
          </w:p>
        </w:tc>
      </w:tr>
      <w:tr>
        <w:trPr>
          <w:trHeight w:val="360" w:hRule="atLeast"/>
        </w:trPr>
        <w:tc>
          <w:tcPr>
            <w:tcW w:w="1984"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285" w:author="Katharina Huefner" w:date="2023-06-09T15:54:00Z">
              <w:r>
                <w:rPr>
                  <w:rFonts w:eastAsia="Arial" w:cs="Arial"/>
                  <w:color w:val="000000"/>
                  <w:kern w:val="0"/>
                  <w:sz w:val="20"/>
                  <w:szCs w:val="20"/>
                  <w:lang w:val="en-US" w:eastAsia="en-US" w:bidi="ar-SA"/>
                </w:rPr>
                <w:t>recovery</w:t>
              </w:r>
            </w:ins>
          </w:p>
        </w:tc>
        <w:tc>
          <w:tcPr>
            <w:tcW w:w="1984"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286" w:author="Katharina Huefner" w:date="2023-06-09T15:54:00Z">
              <w:r>
                <w:rPr>
                  <w:rFonts w:eastAsia="Arial" w:cs="Arial"/>
                  <w:color w:val="000000"/>
                  <w:kern w:val="0"/>
                  <w:sz w:val="20"/>
                  <w:szCs w:val="20"/>
                  <w:lang w:val="en-US" w:eastAsia="en-US" w:bidi="ar-SA"/>
                </w:rPr>
                <w:t>64 [51 - 90]</w:t>
              </w:r>
            </w:ins>
          </w:p>
        </w:tc>
        <w:tc>
          <w:tcPr>
            <w:tcW w:w="1984"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rPr>
            </w:pPr>
            <w:ins w:id="287" w:author="Katharina Huefner" w:date="2023-06-09T15:54:00Z">
              <w:r>
                <w:rPr>
                  <w:rFonts w:eastAsia="Arial" w:cs="Arial"/>
                  <w:color w:val="000000"/>
                  <w:kern w:val="0"/>
                  <w:sz w:val="20"/>
                  <w:szCs w:val="20"/>
                  <w:lang w:val="en-US" w:eastAsia="en-US" w:bidi="ar-SA"/>
                </w:rPr>
                <w:t>61</w:t>
              </w:r>
            </w:ins>
          </w:p>
        </w:tc>
      </w:tr>
    </w:tbl>
    <w:tbl>
      <w:tblPr>
        <w:tblW w:w="5952" w:type="dxa"/>
        <w:jc w:val="center"/>
        <w:tblInd w:w="0" w:type="dxa"/>
        <w:tblLayout w:type="fixed"/>
        <w:tblCellMar>
          <w:top w:w="0" w:type="dxa"/>
          <w:left w:w="0" w:type="dxa"/>
          <w:bottom w:w="0" w:type="dxa"/>
          <w:right w:w="0" w:type="dxa"/>
        </w:tblCellMar>
        <w:tblLook w:firstRow="1" w:noVBand="1" w:lastRow="0" w:firstColumn="0" w:lastColumn="0" w:noHBand="0"/>
      </w:tblPr>
      <w:tblGrid>
        <w:gridCol w:w="1984"/>
        <w:gridCol w:w="1984"/>
        <w:gridCol w:w="1984"/>
      </w:tblGrid>
      <w:tr>
        <w:trPr>
          <w:trHeight w:val="360" w:hRule="atLeast"/>
        </w:trPr>
        <w:tc>
          <w:tcPr>
            <w:tcW w:w="1984" w:type="dxa"/>
            <w:tcBorders>
              <w:top w:val="single" w:sz="12"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b/>
                <w:i w:val="false"/>
                <w:i w:val="false"/>
                <w:color w:val="000000"/>
                <w:sz w:val="20"/>
                <w:szCs w:val="20"/>
                <w:u w:val="none"/>
              </w:rPr>
            </w:pPr>
            <w:del w:id="288" w:author="Katharina Huefner" w:date="2023-06-09T15:54:00Z">
              <w:r>
                <w:rPr>
                  <w:rFonts w:eastAsia="Arial" w:cs="Arial"/>
                  <w:b/>
                  <w:i w:val="false"/>
                  <w:color w:val="000000"/>
                  <w:sz w:val="20"/>
                  <w:szCs w:val="20"/>
                  <w:u w:val="none"/>
                </w:rPr>
                <w:delText>Time point</w:delText>
              </w:r>
            </w:del>
          </w:p>
        </w:tc>
        <w:tc>
          <w:tcPr>
            <w:tcW w:w="1984" w:type="dxa"/>
            <w:tcBorders>
              <w:top w:val="single" w:sz="12"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b/>
                <w:i w:val="false"/>
                <w:i w:val="false"/>
                <w:color w:val="000000"/>
                <w:sz w:val="20"/>
                <w:szCs w:val="20"/>
                <w:u w:val="none"/>
              </w:rPr>
            </w:pPr>
            <w:del w:id="289" w:author="Katharina Huefner" w:date="2023-06-09T15:54:00Z">
              <w:r>
                <w:rPr>
                  <w:rFonts w:eastAsia="Arial" w:cs="Arial"/>
                  <w:b/>
                  <w:i w:val="false"/>
                  <w:color w:val="000000"/>
                  <w:sz w:val="20"/>
                  <w:szCs w:val="20"/>
                  <w:u w:val="none"/>
                </w:rPr>
                <w:delText>Days post infection</w:delText>
              </w:r>
            </w:del>
          </w:p>
        </w:tc>
        <w:tc>
          <w:tcPr>
            <w:tcW w:w="1984" w:type="dxa"/>
            <w:tcBorders>
              <w:top w:val="single" w:sz="12"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right"/>
              <w:rPr>
                <w:rFonts w:eastAsia="Arial" w:cs="Arial"/>
                <w:b/>
                <w:b/>
                <w:i w:val="false"/>
                <w:i w:val="false"/>
                <w:color w:val="000000"/>
                <w:sz w:val="20"/>
                <w:szCs w:val="20"/>
                <w:u w:val="none"/>
              </w:rPr>
            </w:pPr>
            <w:del w:id="290" w:author="Katharina Huefner" w:date="2023-06-09T15:54:00Z">
              <w:r>
                <w:rPr>
                  <w:rFonts w:eastAsia="Arial" w:cs="Arial"/>
                  <w:b/>
                  <w:i w:val="false"/>
                  <w:color w:val="000000"/>
                  <w:sz w:val="20"/>
                  <w:szCs w:val="20"/>
                  <w:u w:val="none"/>
                </w:rPr>
                <w:delText>Sample number</w:delText>
              </w:r>
            </w:del>
          </w:p>
        </w:tc>
      </w:tr>
      <w:tr>
        <w:trPr>
          <w:trHeight w:val="360" w:hRule="atLeast"/>
        </w:trPr>
        <w:tc>
          <w:tcPr>
            <w:tcW w:w="1984" w:type="dxa"/>
            <w:tcBorders>
              <w:top w:val="single" w:sz="12"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291" w:author="Katharina Huefner" w:date="2023-06-09T15:54:00Z">
              <w:r>
                <w:rPr>
                  <w:rFonts w:eastAsia="Arial" w:cs="Arial"/>
                  <w:b w:val="false"/>
                  <w:i w:val="false"/>
                  <w:color w:val="000000"/>
                  <w:sz w:val="20"/>
                  <w:szCs w:val="20"/>
                  <w:u w:val="none"/>
                </w:rPr>
                <w:delText>uninfected</w:delText>
              </w:r>
            </w:del>
          </w:p>
        </w:tc>
        <w:tc>
          <w:tcPr>
            <w:tcW w:w="1984" w:type="dxa"/>
            <w:tcBorders>
              <w:top w:val="single" w:sz="12"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1984" w:type="dxa"/>
            <w:tcBorders>
              <w:top w:val="single" w:sz="12"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right"/>
              <w:rPr>
                <w:rFonts w:eastAsia="Arial" w:cs="Arial"/>
                <w:b w:val="false"/>
                <w:b w:val="false"/>
                <w:i w:val="false"/>
                <w:i w:val="false"/>
                <w:color w:val="000000"/>
                <w:sz w:val="20"/>
                <w:szCs w:val="20"/>
                <w:u w:val="none"/>
              </w:rPr>
            </w:pPr>
            <w:del w:id="292" w:author="Katharina Huefner" w:date="2023-06-09T15:54:00Z">
              <w:r>
                <w:rPr>
                  <w:rFonts w:eastAsia="Arial" w:cs="Arial"/>
                  <w:b w:val="false"/>
                  <w:i w:val="false"/>
                  <w:color w:val="000000"/>
                  <w:sz w:val="20"/>
                  <w:szCs w:val="20"/>
                  <w:u w:val="none"/>
                </w:rPr>
                <w:delText>27</w:delText>
              </w:r>
            </w:del>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293" w:author="Katharina Huefner" w:date="2023-06-09T15:54:00Z">
              <w:r>
                <w:rPr>
                  <w:rFonts w:eastAsia="Arial" w:cs="Arial"/>
                  <w:b w:val="false"/>
                  <w:i w:val="false"/>
                  <w:color w:val="000000"/>
                  <w:sz w:val="20"/>
                  <w:szCs w:val="20"/>
                  <w:u w:val="none"/>
                </w:rPr>
                <w:delText>acute</w:delText>
              </w:r>
            </w:del>
          </w:p>
        </w:tc>
        <w:tc>
          <w:tcPr>
            <w:tcW w:w="1984"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294" w:author="Katharina Huefner" w:date="2023-06-09T15:54:00Z">
              <w:r>
                <w:rPr>
                  <w:rFonts w:eastAsia="Arial" w:cs="Arial"/>
                  <w:b w:val="false"/>
                  <w:i w:val="false"/>
                  <w:color w:val="000000"/>
                  <w:sz w:val="20"/>
                  <w:szCs w:val="20"/>
                  <w:u w:val="none"/>
                </w:rPr>
                <w:delText>10 [6 - 13]</w:delText>
              </w:r>
            </w:del>
          </w:p>
        </w:tc>
        <w:tc>
          <w:tcPr>
            <w:tcW w:w="1984"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right"/>
              <w:rPr>
                <w:rFonts w:eastAsia="Arial" w:cs="Arial"/>
                <w:b w:val="false"/>
                <w:b w:val="false"/>
                <w:i w:val="false"/>
                <w:i w:val="false"/>
                <w:color w:val="000000"/>
                <w:sz w:val="20"/>
                <w:szCs w:val="20"/>
                <w:u w:val="none"/>
              </w:rPr>
            </w:pPr>
            <w:del w:id="295" w:author="Katharina Huefner" w:date="2023-06-09T15:54:00Z">
              <w:r>
                <w:rPr>
                  <w:rFonts w:eastAsia="Arial" w:cs="Arial"/>
                  <w:b w:val="false"/>
                  <w:i w:val="false"/>
                  <w:color w:val="000000"/>
                  <w:sz w:val="20"/>
                  <w:szCs w:val="20"/>
                  <w:u w:val="none"/>
                </w:rPr>
                <w:delText>140</w:delText>
              </w:r>
            </w:del>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296" w:author="Katharina Huefner" w:date="2023-06-09T15:54:00Z">
              <w:r>
                <w:rPr>
                  <w:rFonts w:eastAsia="Arial" w:cs="Arial"/>
                  <w:b w:val="false"/>
                  <w:i w:val="false"/>
                  <w:color w:val="000000"/>
                  <w:sz w:val="20"/>
                  <w:szCs w:val="20"/>
                  <w:u w:val="none"/>
                </w:rPr>
                <w:delText>sub-acute</w:delText>
              </w:r>
            </w:del>
          </w:p>
        </w:tc>
        <w:tc>
          <w:tcPr>
            <w:tcW w:w="1984"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297" w:author="Katharina Huefner" w:date="2023-06-09T15:54:00Z">
              <w:r>
                <w:rPr>
                  <w:rFonts w:eastAsia="Arial" w:cs="Arial"/>
                  <w:b w:val="false"/>
                  <w:i w:val="false"/>
                  <w:color w:val="000000"/>
                  <w:sz w:val="20"/>
                  <w:szCs w:val="20"/>
                  <w:u w:val="none"/>
                </w:rPr>
                <w:delText>14 [10 - 20]</w:delText>
              </w:r>
            </w:del>
          </w:p>
        </w:tc>
        <w:tc>
          <w:tcPr>
            <w:tcW w:w="1984"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right"/>
              <w:rPr>
                <w:rFonts w:eastAsia="Arial" w:cs="Arial"/>
                <w:b w:val="false"/>
                <w:b w:val="false"/>
                <w:i w:val="false"/>
                <w:i w:val="false"/>
                <w:color w:val="000000"/>
                <w:sz w:val="20"/>
                <w:szCs w:val="20"/>
                <w:u w:val="none"/>
              </w:rPr>
            </w:pPr>
            <w:del w:id="298" w:author="Katharina Huefner" w:date="2023-06-09T15:54:00Z">
              <w:r>
                <w:rPr>
                  <w:rFonts w:eastAsia="Arial" w:cs="Arial"/>
                  <w:b w:val="false"/>
                  <w:i w:val="false"/>
                  <w:color w:val="000000"/>
                  <w:sz w:val="20"/>
                  <w:szCs w:val="20"/>
                  <w:u w:val="none"/>
                </w:rPr>
                <w:delText>126</w:delText>
              </w:r>
            </w:del>
          </w:p>
        </w:tc>
      </w:tr>
      <w:tr>
        <w:trPr>
          <w:trHeight w:val="360" w:hRule="atLeast"/>
        </w:trPr>
        <w:tc>
          <w:tcPr>
            <w:tcW w:w="1984" w:type="dxa"/>
            <w:tcBorders>
              <w:top w:val="single" w:sz="6"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299" w:author="Katharina Huefner" w:date="2023-06-09T15:54:00Z">
              <w:r>
                <w:rPr>
                  <w:rFonts w:eastAsia="Arial" w:cs="Arial"/>
                  <w:b w:val="false"/>
                  <w:i w:val="false"/>
                  <w:color w:val="000000"/>
                  <w:sz w:val="20"/>
                  <w:szCs w:val="20"/>
                  <w:u w:val="none"/>
                </w:rPr>
                <w:delText>recovery</w:delText>
              </w:r>
            </w:del>
          </w:p>
        </w:tc>
        <w:tc>
          <w:tcPr>
            <w:tcW w:w="1984" w:type="dxa"/>
            <w:tcBorders>
              <w:top w:val="single" w:sz="6"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300" w:author="Katharina Huefner" w:date="2023-06-09T15:54:00Z">
              <w:r>
                <w:rPr>
                  <w:rFonts w:eastAsia="Arial" w:cs="Arial"/>
                  <w:b w:val="false"/>
                  <w:i w:val="false"/>
                  <w:color w:val="000000"/>
                  <w:sz w:val="20"/>
                  <w:szCs w:val="20"/>
                  <w:u w:val="none"/>
                </w:rPr>
                <w:delText>64 [51 - 90]</w:delText>
              </w:r>
            </w:del>
          </w:p>
        </w:tc>
        <w:tc>
          <w:tcPr>
            <w:tcW w:w="1984" w:type="dxa"/>
            <w:tcBorders>
              <w:top w:val="single" w:sz="6"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right"/>
              <w:rPr>
                <w:rFonts w:eastAsia="Arial" w:cs="Arial"/>
                <w:b w:val="false"/>
                <w:b w:val="false"/>
                <w:i w:val="false"/>
                <w:i w:val="false"/>
                <w:color w:val="000000"/>
                <w:sz w:val="20"/>
                <w:szCs w:val="20"/>
                <w:u w:val="none"/>
              </w:rPr>
            </w:pPr>
            <w:del w:id="301" w:author="Katharina Huefner" w:date="2023-06-09T15:54:00Z">
              <w:r>
                <w:rPr>
                  <w:rFonts w:eastAsia="Arial" w:cs="Arial"/>
                  <w:b w:val="false"/>
                  <w:i w:val="false"/>
                  <w:color w:val="000000"/>
                  <w:sz w:val="20"/>
                  <w:szCs w:val="20"/>
                  <w:u w:val="none"/>
                </w:rPr>
                <w:delText>61</w:delText>
              </w:r>
            </w:del>
          </w:p>
        </w:tc>
      </w:tr>
    </w:tbl>
    <w:p>
      <w:pPr>
        <w:pStyle w:val="Normal"/>
        <w:rPr/>
      </w:pPr>
      <w:ins w:id="302" w:author="Unknown Author" w:date="2023-06-10T18:07:40Z">
        <w:r>
          <w:rPr/>
        </w:r>
      </w:ins>
      <w:r>
        <w:br w:type="page"/>
      </w:r>
    </w:p>
    <w:p>
      <w:pPr>
        <w:pStyle w:val="TableCaption"/>
        <w:rPr/>
      </w:pPr>
      <w:ins w:id="304" w:author="Katharina Huefner" w:date="2023-06-09T15:54:00Z">
        <w:r>
          <w:rPr/>
          <w:t>Supplementary Table S5</w:t>
        </w:r>
      </w:ins>
      <w:ins w:id="305" w:author="Unknown Author" w:date="2023-06-10T18:07:40Z">
        <w:r>
          <w:rPr/>
          <w:t>Table 5</w:t>
        </w:r>
      </w:ins>
      <w:ins w:id="306" w:author="Unknown Author" w:date="2023-06-10T18:07:40Z">
        <w:r>
          <w:rPr/>
          <w:t>: Comparison of the SIMMUN and INCOV cohorts. Significant differences are shown. Numeric variables are presented as medians with interquartile ranges (IQR) and ranges. Categorical variables are presented as percentages and counts within the complete observation set.</w:t>
        </w:r>
      </w:ins>
    </w:p>
    <w:tbl>
      <w:tblPr>
        <w:tblStyle w:val="Table"/>
        <w:tblW w:w="10829" w:type="dxa"/>
        <w:jc w:val="center"/>
        <w:tblInd w:w="0" w:type="dxa"/>
        <w:tblLayout w:type="fixed"/>
        <w:tblCellMar>
          <w:top w:w="0" w:type="dxa"/>
          <w:left w:w="0" w:type="dxa"/>
          <w:bottom w:w="0" w:type="dxa"/>
          <w:right w:w="0" w:type="dxa"/>
        </w:tblCellMar>
        <w:tblLook w:firstRow="1" w:noVBand="1" w:lastRow="0" w:firstColumn="0" w:lastColumn="0" w:noHBand="0" w:val="0420"/>
      </w:tblPr>
      <w:tblGrid>
        <w:gridCol w:w="2212"/>
        <w:gridCol w:w="2266"/>
        <w:gridCol w:w="2268"/>
        <w:gridCol w:w="1136"/>
        <w:gridCol w:w="1529"/>
        <w:gridCol w:w="1417"/>
      </w:tblGrid>
      <w:tr>
        <w:trPr>
          <w:tblHeader w:val="true"/>
          <w:trHeight w:val="360" w:hRule="atLeast"/>
        </w:trPr>
        <w:tc>
          <w:tcPr>
            <w:tcW w:w="2212"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307" w:author="Katharina Huefner" w:date="2023-06-09T15:54:00Z">
              <w:r>
                <w:rPr>
                  <w:rFonts w:eastAsia="Arial" w:cs="Arial"/>
                  <w:b/>
                  <w:color w:val="000000"/>
                  <w:kern w:val="0"/>
                  <w:sz w:val="20"/>
                  <w:szCs w:val="20"/>
                  <w:lang w:val="en-US" w:eastAsia="en-US" w:bidi="ar-SA"/>
                </w:rPr>
                <w:t>Variable</w:t>
              </w:r>
            </w:ins>
          </w:p>
        </w:tc>
        <w:tc>
          <w:tcPr>
            <w:tcW w:w="2266"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308" w:author="Katharina Huefner" w:date="2023-06-09T15:54:00Z">
              <w:r>
                <w:rPr>
                  <w:rFonts w:eastAsia="Arial" w:cs="Arial"/>
                  <w:b/>
                  <w:color w:val="000000"/>
                  <w:kern w:val="0"/>
                  <w:sz w:val="20"/>
                  <w:szCs w:val="20"/>
                  <w:lang w:val="en-US" w:eastAsia="en-US" w:bidi="ar-SA"/>
                </w:rPr>
                <w:t>SIMMUN</w:t>
              </w:r>
            </w:ins>
          </w:p>
        </w:tc>
        <w:tc>
          <w:tcPr>
            <w:tcW w:w="2268"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309" w:author="Katharina Huefner" w:date="2023-06-09T15:54:00Z">
              <w:r>
                <w:rPr>
                  <w:rFonts w:eastAsia="Arial" w:cs="Arial"/>
                  <w:b/>
                  <w:color w:val="000000"/>
                  <w:kern w:val="0"/>
                  <w:sz w:val="20"/>
                  <w:szCs w:val="20"/>
                  <w:lang w:val="en-US" w:eastAsia="en-US" w:bidi="ar-SA"/>
                </w:rPr>
                <w:t>INCOV</w:t>
              </w:r>
            </w:ins>
          </w:p>
        </w:tc>
        <w:tc>
          <w:tcPr>
            <w:tcW w:w="1136"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310" w:author="Katharina Huefner" w:date="2023-06-09T15:54:00Z">
              <w:r>
                <w:rPr>
                  <w:rFonts w:eastAsia="Arial" w:cs="Arial"/>
                  <w:b/>
                  <w:color w:val="000000"/>
                  <w:kern w:val="0"/>
                  <w:sz w:val="20"/>
                  <w:szCs w:val="20"/>
                  <w:lang w:val="en-US" w:eastAsia="en-US" w:bidi="ar-SA"/>
                </w:rPr>
                <w:t>Test</w:t>
              </w:r>
            </w:ins>
            <w:ins w:id="311" w:author="Katharina Huefner" w:date="2023-06-09T15:54:00Z">
              <w:r>
                <w:rPr>
                  <w:rFonts w:eastAsia="Arial" w:cs="Arial"/>
                  <w:b/>
                  <w:color w:val="000000"/>
                  <w:kern w:val="0"/>
                  <w:sz w:val="20"/>
                  <w:szCs w:val="20"/>
                  <w:vertAlign w:val="superscript"/>
                  <w:lang w:val="en-US" w:eastAsia="en-US" w:bidi="ar-SA"/>
                </w:rPr>
                <w:t>b</w:t>
              </w:r>
            </w:ins>
          </w:p>
        </w:tc>
        <w:tc>
          <w:tcPr>
            <w:tcW w:w="1529"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312" w:author="Katharina Huefner" w:date="2023-06-09T15:54:00Z">
              <w:r>
                <w:rPr>
                  <w:rFonts w:eastAsia="Arial" w:cs="Arial"/>
                  <w:b/>
                  <w:color w:val="000000"/>
                  <w:kern w:val="0"/>
                  <w:sz w:val="20"/>
                  <w:szCs w:val="20"/>
                  <w:lang w:val="en-US" w:eastAsia="en-US" w:bidi="ar-SA"/>
                </w:rPr>
                <w:t>Significance</w:t>
              </w:r>
            </w:ins>
            <w:ins w:id="313" w:author="Katharina Huefner" w:date="2023-06-09T15:54:00Z">
              <w:r>
                <w:rPr>
                  <w:rFonts w:eastAsia="Arial" w:cs="Arial"/>
                  <w:b/>
                  <w:color w:val="000000"/>
                  <w:kern w:val="0"/>
                  <w:sz w:val="20"/>
                  <w:szCs w:val="20"/>
                  <w:vertAlign w:val="superscript"/>
                  <w:lang w:val="en-US" w:eastAsia="en-US" w:bidi="ar-SA"/>
                </w:rPr>
                <w:t>b</w:t>
              </w:r>
            </w:ins>
          </w:p>
        </w:tc>
        <w:tc>
          <w:tcPr>
            <w:tcW w:w="1417"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314" w:author="Katharina Huefner" w:date="2023-06-09T15:54:00Z">
              <w:r>
                <w:rPr>
                  <w:rFonts w:eastAsia="Arial" w:cs="Arial"/>
                  <w:b/>
                  <w:color w:val="000000"/>
                  <w:kern w:val="0"/>
                  <w:sz w:val="20"/>
                  <w:szCs w:val="20"/>
                  <w:lang w:val="en-US" w:eastAsia="en-US" w:bidi="ar-SA"/>
                </w:rPr>
                <w:t>Effect size</w:t>
              </w:r>
            </w:ins>
          </w:p>
        </w:tc>
      </w:tr>
      <w:tr>
        <w:trPr>
          <w:trHeight w:val="360" w:hRule="atLeast"/>
        </w:trPr>
        <w:tc>
          <w:tcPr>
            <w:tcW w:w="2212"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315" w:author="Katharina Huefner" w:date="2023-06-09T15:54:00Z">
              <w:r>
                <w:rPr>
                  <w:rFonts w:eastAsia="Arial" w:cs="Arial"/>
                  <w:color w:val="000000"/>
                  <w:kern w:val="0"/>
                  <w:sz w:val="20"/>
                  <w:szCs w:val="20"/>
                  <w:lang w:val="en-US" w:eastAsia="en-US" w:bidi="ar-SA"/>
                </w:rPr>
                <w:t>Participants, n</w:t>
              </w:r>
            </w:ins>
          </w:p>
        </w:tc>
        <w:tc>
          <w:tcPr>
            <w:tcW w:w="2266"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316" w:author="Katharina Huefner" w:date="2023-06-09T15:54:00Z">
              <w:r>
                <w:rPr>
                  <w:rFonts w:eastAsia="Arial" w:cs="Arial"/>
                  <w:color w:val="000000"/>
                  <w:kern w:val="0"/>
                  <w:sz w:val="20"/>
                  <w:szCs w:val="20"/>
                  <w:lang w:val="en-US" w:eastAsia="en-US" w:bidi="ar-SA"/>
                </w:rPr>
                <w:t>165</w:t>
              </w:r>
            </w:ins>
          </w:p>
        </w:tc>
        <w:tc>
          <w:tcPr>
            <w:tcW w:w="2268"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317" w:author="Katharina Huefner" w:date="2023-06-09T15:54:00Z">
              <w:r>
                <w:rPr>
                  <w:rFonts w:eastAsia="Arial" w:cs="Arial"/>
                  <w:color w:val="000000"/>
                  <w:kern w:val="0"/>
                  <w:sz w:val="20"/>
                  <w:szCs w:val="20"/>
                  <w:lang w:val="en-US" w:eastAsia="en-US" w:bidi="ar-SA"/>
                </w:rPr>
                <w:t>167</w:t>
              </w:r>
            </w:ins>
          </w:p>
        </w:tc>
        <w:tc>
          <w:tcPr>
            <w:tcW w:w="1136"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529"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417"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r>
      <w:tr>
        <w:trPr>
          <w:trHeight w:val="360" w:hRule="atLeast"/>
        </w:trPr>
        <w:tc>
          <w:tcPr>
            <w:tcW w:w="2212"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318" w:author="Katharina Huefner" w:date="2023-06-09T15:54:00Z">
              <w:r>
                <w:rPr>
                  <w:rFonts w:eastAsia="Arial" w:cs="Arial"/>
                  <w:color w:val="000000"/>
                  <w:kern w:val="0"/>
                  <w:sz w:val="20"/>
                  <w:szCs w:val="20"/>
                  <w:lang w:val="en-US" w:eastAsia="en-US" w:bidi="ar-SA"/>
                </w:rPr>
                <w:t>Sex</w:t>
              </w:r>
            </w:ins>
          </w:p>
        </w:tc>
        <w:tc>
          <w:tcPr>
            <w:tcW w:w="2266"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319" w:author="Katharina Huefner" w:date="2023-06-09T15:54:00Z">
              <w:r>
                <w:rPr>
                  <w:rFonts w:eastAsia="Arial" w:cs="Arial"/>
                  <w:color w:val="000000"/>
                  <w:kern w:val="0"/>
                  <w:sz w:val="20"/>
                  <w:szCs w:val="20"/>
                  <w:lang w:val="en-US" w:eastAsia="en-US" w:bidi="ar-SA"/>
                </w:rPr>
                <w:t>female: 62% (102)</w:t>
                <w:br/>
                <w:t>male: 38% (63)</w:t>
              </w:r>
            </w:ins>
          </w:p>
        </w:tc>
        <w:tc>
          <w:tcPr>
            <w:tcW w:w="2268"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320" w:author="Katharina Huefner" w:date="2023-06-09T15:54:00Z">
              <w:r>
                <w:rPr>
                  <w:rFonts w:eastAsia="Arial" w:cs="Arial"/>
                  <w:color w:val="000000"/>
                  <w:kern w:val="0"/>
                  <w:sz w:val="20"/>
                  <w:szCs w:val="20"/>
                  <w:lang w:val="en-US" w:eastAsia="en-US" w:bidi="ar-SA"/>
                </w:rPr>
                <w:t>female: 44% (73)</w:t>
                <w:br/>
                <w:t>male: 56% (94)</w:t>
              </w:r>
            </w:ins>
          </w:p>
        </w:tc>
        <w:tc>
          <w:tcPr>
            <w:tcW w:w="1136"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321" w:author="Katharina Huefner" w:date="2023-06-09T15:54:00Z">
              <w:r>
                <w:rPr>
                  <w:rFonts w:eastAsia="Arial" w:cs="Arial"/>
                  <w:color w:val="000000"/>
                  <w:kern w:val="0"/>
                  <w:sz w:val="20"/>
                  <w:szCs w:val="20"/>
                  <w:lang w:val="en-US" w:eastAsia="en-US" w:bidi="ar-SA"/>
                </w:rPr>
                <w:t>χ²</w:t>
              </w:r>
            </w:ins>
          </w:p>
        </w:tc>
        <w:tc>
          <w:tcPr>
            <w:tcW w:w="152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322" w:author="Katharina Huefner" w:date="2023-06-09T15:54:00Z">
              <w:r>
                <w:rPr>
                  <w:rFonts w:eastAsia="Arial" w:cs="Arial"/>
                  <w:color w:val="000000"/>
                  <w:kern w:val="0"/>
                  <w:sz w:val="20"/>
                  <w:szCs w:val="20"/>
                  <w:lang w:val="en-US" w:eastAsia="en-US" w:bidi="ar-SA"/>
                </w:rPr>
                <w:t>p = 0.0014</w:t>
              </w:r>
            </w:ins>
          </w:p>
        </w:tc>
        <w:tc>
          <w:tcPr>
            <w:tcW w:w="141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323" w:author="Katharina Huefner" w:date="2023-06-09T15:54:00Z">
              <w:r>
                <w:rPr>
                  <w:rFonts w:eastAsia="Arial" w:cs="Arial"/>
                  <w:color w:val="000000"/>
                  <w:kern w:val="0"/>
                  <w:sz w:val="20"/>
                  <w:szCs w:val="20"/>
                  <w:lang w:val="en-US" w:eastAsia="en-US" w:bidi="ar-SA"/>
                </w:rPr>
                <w:t>V = 0.18</w:t>
              </w:r>
            </w:ins>
          </w:p>
        </w:tc>
      </w:tr>
      <w:tr>
        <w:trPr>
          <w:trHeight w:val="360" w:hRule="atLeast"/>
        </w:trPr>
        <w:tc>
          <w:tcPr>
            <w:tcW w:w="2212"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324" w:author="Katharina Huefner" w:date="2023-06-09T15:54:00Z">
              <w:r>
                <w:rPr>
                  <w:rFonts w:eastAsia="Arial" w:cs="Arial"/>
                  <w:color w:val="000000"/>
                  <w:kern w:val="0"/>
                  <w:sz w:val="20"/>
                  <w:szCs w:val="20"/>
                  <w:lang w:val="en-US" w:eastAsia="en-US" w:bidi="ar-SA"/>
                </w:rPr>
                <w:t>Age, years</w:t>
              </w:r>
            </w:ins>
          </w:p>
        </w:tc>
        <w:tc>
          <w:tcPr>
            <w:tcW w:w="2266"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325" w:author="Katharina Huefner" w:date="2023-06-09T15:54:00Z">
              <w:r>
                <w:rPr>
                  <w:rFonts w:eastAsia="Arial" w:cs="Arial"/>
                  <w:color w:val="000000"/>
                  <w:kern w:val="0"/>
                  <w:sz w:val="20"/>
                  <w:szCs w:val="20"/>
                  <w:lang w:val="en-US" w:eastAsia="en-US" w:bidi="ar-SA"/>
                </w:rPr>
                <w:t>50 [IQR: 35 - 56]</w:t>
                <w:br/>
                <w:t>range: 18 - 69</w:t>
              </w:r>
            </w:ins>
          </w:p>
        </w:tc>
        <w:tc>
          <w:tcPr>
            <w:tcW w:w="2268"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326" w:author="Katharina Huefner" w:date="2023-06-09T15:54:00Z">
              <w:r>
                <w:rPr>
                  <w:rFonts w:eastAsia="Arial" w:cs="Arial"/>
                  <w:color w:val="000000"/>
                  <w:kern w:val="0"/>
                  <w:sz w:val="20"/>
                  <w:szCs w:val="20"/>
                  <w:lang w:val="en-US" w:eastAsia="en-US" w:bidi="ar-SA"/>
                </w:rPr>
                <w:t>60 [IQR: 48 - 71]</w:t>
                <w:br/>
                <w:t>range: 26 - 89</w:t>
              </w:r>
            </w:ins>
          </w:p>
        </w:tc>
        <w:tc>
          <w:tcPr>
            <w:tcW w:w="1136"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327" w:author="Katharina Huefner" w:date="2023-06-09T15:54:00Z">
              <w:r>
                <w:rPr>
                  <w:rFonts w:eastAsia="Arial" w:cs="Arial"/>
                  <w:color w:val="000000"/>
                  <w:kern w:val="0"/>
                  <w:sz w:val="20"/>
                  <w:szCs w:val="20"/>
                  <w:lang w:val="en-US" w:eastAsia="en-US" w:bidi="ar-SA"/>
                </w:rPr>
                <w:t>Mann-Whitney</w:t>
              </w:r>
            </w:ins>
          </w:p>
        </w:tc>
        <w:tc>
          <w:tcPr>
            <w:tcW w:w="152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328" w:author="Katharina Huefner" w:date="2023-06-09T15:54:00Z">
              <w:r>
                <w:rPr>
                  <w:rFonts w:eastAsia="Arial" w:cs="Arial"/>
                  <w:color w:val="000000"/>
                  <w:kern w:val="0"/>
                  <w:sz w:val="20"/>
                  <w:szCs w:val="20"/>
                  <w:lang w:val="en-US" w:eastAsia="en-US" w:bidi="ar-SA"/>
                </w:rPr>
                <w:t>p &lt; 0.001</w:t>
              </w:r>
            </w:ins>
          </w:p>
        </w:tc>
        <w:tc>
          <w:tcPr>
            <w:tcW w:w="141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329" w:author="Katharina Huefner" w:date="2023-06-09T15:54:00Z">
              <w:r>
                <w:rPr>
                  <w:rFonts w:eastAsia="Arial" w:cs="Arial"/>
                  <w:color w:val="000000"/>
                  <w:kern w:val="0"/>
                  <w:sz w:val="20"/>
                  <w:szCs w:val="20"/>
                  <w:lang w:val="en-US" w:eastAsia="en-US" w:bidi="ar-SA"/>
                </w:rPr>
                <w:t>r = 0.39</w:t>
              </w:r>
            </w:ins>
          </w:p>
        </w:tc>
      </w:tr>
      <w:tr>
        <w:trPr>
          <w:trHeight w:val="360" w:hRule="atLeast"/>
        </w:trPr>
        <w:tc>
          <w:tcPr>
            <w:tcW w:w="2212"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330" w:author="Katharina Huefner" w:date="2023-06-09T15:54:00Z">
              <w:r>
                <w:rPr>
                  <w:rFonts w:eastAsia="Arial" w:cs="Arial"/>
                  <w:color w:val="000000"/>
                  <w:kern w:val="0"/>
                  <w:sz w:val="20"/>
                  <w:szCs w:val="20"/>
                  <w:lang w:val="en-US" w:eastAsia="en-US" w:bidi="ar-SA"/>
                </w:rPr>
                <w:t>Body mass index</w:t>
              </w:r>
            </w:ins>
            <w:ins w:id="331" w:author="Katharina Huefner" w:date="2023-06-09T15:54:00Z">
              <w:r>
                <w:rPr>
                  <w:rFonts w:eastAsia="Arial" w:cs="Arial"/>
                  <w:color w:val="000000"/>
                  <w:kern w:val="0"/>
                  <w:sz w:val="20"/>
                  <w:szCs w:val="20"/>
                  <w:vertAlign w:val="superscript"/>
                  <w:lang w:val="en-US" w:eastAsia="en-US" w:bidi="ar-SA"/>
                </w:rPr>
                <w:t>a</w:t>
              </w:r>
            </w:ins>
          </w:p>
        </w:tc>
        <w:tc>
          <w:tcPr>
            <w:tcW w:w="2266"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332" w:author="Katharina Huefner" w:date="2023-06-09T15:54:00Z">
              <w:r>
                <w:rPr>
                  <w:rFonts w:eastAsia="Arial" w:cs="Arial"/>
                  <w:color w:val="000000"/>
                  <w:kern w:val="0"/>
                  <w:sz w:val="20"/>
                  <w:szCs w:val="20"/>
                  <w:lang w:val="en-US" w:eastAsia="en-US" w:bidi="ar-SA"/>
                </w:rPr>
                <w:t>normal: 53% (88)</w:t>
                <w:br/>
                <w:t>overweight: 30% (49)</w:t>
                <w:br/>
                <w:t>obesity: 17% (28)</w:t>
              </w:r>
            </w:ins>
          </w:p>
        </w:tc>
        <w:tc>
          <w:tcPr>
            <w:tcW w:w="2268"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333" w:author="Katharina Huefner" w:date="2023-06-09T15:54:00Z">
              <w:r>
                <w:rPr>
                  <w:rFonts w:eastAsia="Arial" w:cs="Arial"/>
                  <w:color w:val="000000"/>
                  <w:kern w:val="0"/>
                  <w:sz w:val="20"/>
                  <w:szCs w:val="20"/>
                  <w:lang w:val="en-US" w:eastAsia="en-US" w:bidi="ar-SA"/>
                </w:rPr>
                <w:t>normal: 29% (48)</w:t>
                <w:br/>
                <w:t>overweight: 34% (57)</w:t>
                <w:br/>
                <w:t>obesity: 37% (62)</w:t>
              </w:r>
            </w:ins>
          </w:p>
        </w:tc>
        <w:tc>
          <w:tcPr>
            <w:tcW w:w="1136"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334" w:author="Katharina Huefner" w:date="2023-06-09T15:54:00Z">
              <w:r>
                <w:rPr>
                  <w:rFonts w:eastAsia="Arial" w:cs="Arial"/>
                  <w:color w:val="000000"/>
                  <w:kern w:val="0"/>
                  <w:sz w:val="20"/>
                  <w:szCs w:val="20"/>
                  <w:lang w:val="en-US" w:eastAsia="en-US" w:bidi="ar-SA"/>
                </w:rPr>
                <w:t>χ²</w:t>
              </w:r>
            </w:ins>
          </w:p>
        </w:tc>
        <w:tc>
          <w:tcPr>
            <w:tcW w:w="152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335" w:author="Katharina Huefner" w:date="2023-06-09T15:54:00Z">
              <w:r>
                <w:rPr>
                  <w:rFonts w:eastAsia="Arial" w:cs="Arial"/>
                  <w:color w:val="000000"/>
                  <w:kern w:val="0"/>
                  <w:sz w:val="20"/>
                  <w:szCs w:val="20"/>
                  <w:lang w:val="en-US" w:eastAsia="en-US" w:bidi="ar-SA"/>
                </w:rPr>
                <w:t>p &lt; 0.001</w:t>
              </w:r>
            </w:ins>
          </w:p>
        </w:tc>
        <w:tc>
          <w:tcPr>
            <w:tcW w:w="141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336" w:author="Katharina Huefner" w:date="2023-06-09T15:54:00Z">
              <w:r>
                <w:rPr>
                  <w:rFonts w:eastAsia="Arial" w:cs="Arial"/>
                  <w:color w:val="000000"/>
                  <w:kern w:val="0"/>
                  <w:sz w:val="20"/>
                  <w:szCs w:val="20"/>
                  <w:lang w:val="en-US" w:eastAsia="en-US" w:bidi="ar-SA"/>
                </w:rPr>
                <w:t>V = 0.28</w:t>
              </w:r>
            </w:ins>
          </w:p>
        </w:tc>
      </w:tr>
      <w:tr>
        <w:trPr>
          <w:trHeight w:val="360" w:hRule="atLeast"/>
        </w:trPr>
        <w:tc>
          <w:tcPr>
            <w:tcW w:w="2212"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337" w:author="Katharina Huefner" w:date="2023-06-09T15:54:00Z">
              <w:commentRangeStart w:id="10"/>
              <w:r>
                <w:rPr>
                  <w:rFonts w:eastAsia="Arial" w:cs="Arial"/>
                  <w:color w:val="000000"/>
                  <w:kern w:val="0"/>
                  <w:sz w:val="20"/>
                  <w:szCs w:val="20"/>
                  <w:lang w:val="en-US" w:eastAsia="en-US" w:bidi="ar-SA"/>
                </w:rPr>
                <w:t>SARS-CoV-2 infection</w:t>
              </w:r>
            </w:ins>
            <w:ins w:id="338" w:author="Unknown Author" w:date="2023-06-10T18:07:40Z">
              <w:commentRangeEnd w:id="10"/>
              <w:r>
                <w:commentReference w:id="10"/>
              </w:r>
              <w:r>
                <w:rPr>
                  <w:rFonts w:eastAsia="Arial" w:cs="Arial"/>
                  <w:color w:val="000000"/>
                  <w:kern w:val="0"/>
                  <w:sz w:val="20"/>
                  <w:szCs w:val="20"/>
                  <w:lang w:val="en-US" w:eastAsia="en-US" w:bidi="ar-SA"/>
                </w:rPr>
              </w:r>
            </w:ins>
          </w:p>
        </w:tc>
        <w:tc>
          <w:tcPr>
            <w:tcW w:w="2266"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339" w:author="Katharina Huefner" w:date="2023-06-09T15:54:00Z">
              <w:r>
                <w:rPr>
                  <w:rFonts w:eastAsia="Arial" w:cs="Arial"/>
                  <w:color w:val="000000"/>
                  <w:kern w:val="0"/>
                  <w:sz w:val="20"/>
                  <w:szCs w:val="20"/>
                  <w:lang w:val="en-US" w:eastAsia="en-US" w:bidi="ar-SA"/>
                </w:rPr>
                <w:t>uninfected: 61% (101)</w:t>
                <w:br/>
                <w:t>SARS-CoV-2: 39% (64)</w:t>
              </w:r>
            </w:ins>
          </w:p>
        </w:tc>
        <w:tc>
          <w:tcPr>
            <w:tcW w:w="2268"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340" w:author="Katharina Huefner" w:date="2023-06-09T15:54:00Z">
              <w:r>
                <w:rPr>
                  <w:rFonts w:eastAsia="Arial" w:cs="Arial"/>
                  <w:color w:val="000000"/>
                  <w:kern w:val="0"/>
                  <w:sz w:val="20"/>
                  <w:szCs w:val="20"/>
                  <w:lang w:val="en-US" w:eastAsia="en-US" w:bidi="ar-SA"/>
                </w:rPr>
                <w:t>uninfected: 16% (27)</w:t>
                <w:br/>
                <w:t>SARS-CoV-2: 84% (140)</w:t>
              </w:r>
            </w:ins>
          </w:p>
        </w:tc>
        <w:tc>
          <w:tcPr>
            <w:tcW w:w="1136"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341" w:author="Katharina Huefner" w:date="2023-06-09T15:54:00Z">
              <w:r>
                <w:rPr>
                  <w:rFonts w:eastAsia="Arial" w:cs="Arial"/>
                  <w:color w:val="000000"/>
                  <w:kern w:val="0"/>
                  <w:sz w:val="20"/>
                  <w:szCs w:val="20"/>
                  <w:lang w:val="en-US" w:eastAsia="en-US" w:bidi="ar-SA"/>
                </w:rPr>
                <w:t>χ²</w:t>
              </w:r>
            </w:ins>
          </w:p>
        </w:tc>
        <w:tc>
          <w:tcPr>
            <w:tcW w:w="152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342" w:author="Katharina Huefner" w:date="2023-06-09T15:54:00Z">
              <w:r>
                <w:rPr>
                  <w:rFonts w:eastAsia="Arial" w:cs="Arial"/>
                  <w:color w:val="000000"/>
                  <w:kern w:val="0"/>
                  <w:sz w:val="20"/>
                  <w:szCs w:val="20"/>
                  <w:lang w:val="en-US" w:eastAsia="en-US" w:bidi="ar-SA"/>
                </w:rPr>
                <w:t>p &lt; 0.001</w:t>
              </w:r>
            </w:ins>
          </w:p>
        </w:tc>
        <w:tc>
          <w:tcPr>
            <w:tcW w:w="141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343" w:author="Katharina Huefner" w:date="2023-06-09T15:54:00Z">
              <w:r>
                <w:rPr>
                  <w:rFonts w:eastAsia="Arial" w:cs="Arial"/>
                  <w:color w:val="000000"/>
                  <w:kern w:val="0"/>
                  <w:sz w:val="20"/>
                  <w:szCs w:val="20"/>
                  <w:lang w:val="en-US" w:eastAsia="en-US" w:bidi="ar-SA"/>
                </w:rPr>
                <w:t>V = 0.46</w:t>
              </w:r>
            </w:ins>
          </w:p>
        </w:tc>
      </w:tr>
      <w:tr>
        <w:trPr>
          <w:trHeight w:val="360" w:hRule="atLeast"/>
        </w:trPr>
        <w:tc>
          <w:tcPr>
            <w:tcW w:w="2212"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344" w:author="Katharina Huefner" w:date="2023-06-09T15:54:00Z">
              <w:r>
                <w:rPr>
                  <w:rFonts w:eastAsia="Arial" w:cs="Arial"/>
                  <w:color w:val="000000"/>
                  <w:kern w:val="0"/>
                  <w:sz w:val="20"/>
                  <w:szCs w:val="20"/>
                  <w:lang w:val="en-US" w:eastAsia="en-US" w:bidi="ar-SA"/>
                </w:rPr>
                <w:t>SARS-CoV-2 hospitalization</w:t>
              </w:r>
            </w:ins>
          </w:p>
        </w:tc>
        <w:tc>
          <w:tcPr>
            <w:tcW w:w="2266"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345" w:author="Katharina Huefner" w:date="2023-06-09T15:54:00Z">
              <w:r>
                <w:rPr>
                  <w:rFonts w:eastAsia="Arial" w:cs="Arial"/>
                  <w:color w:val="000000"/>
                  <w:kern w:val="0"/>
                  <w:sz w:val="20"/>
                  <w:szCs w:val="20"/>
                  <w:lang w:val="en-US" w:eastAsia="en-US" w:bidi="ar-SA"/>
                </w:rPr>
                <w:t>uninfected: 61% (101)</w:t>
                <w:br/>
                <w:t>ambulatory: 28% (47)</w:t>
                <w:br/>
                <w:t>hospitalized: 10% (17)</w:t>
              </w:r>
            </w:ins>
          </w:p>
        </w:tc>
        <w:tc>
          <w:tcPr>
            <w:tcW w:w="2268"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346" w:author="Katharina Huefner" w:date="2023-06-09T15:54:00Z">
              <w:r>
                <w:rPr>
                  <w:rFonts w:eastAsia="Arial" w:cs="Arial"/>
                  <w:color w:val="000000"/>
                  <w:kern w:val="0"/>
                  <w:sz w:val="20"/>
                  <w:szCs w:val="20"/>
                  <w:lang w:val="en-US" w:eastAsia="en-US" w:bidi="ar-SA"/>
                </w:rPr>
                <w:t>uninfected: 16% (27)</w:t>
                <w:br/>
                <w:t>ambulatory: 2.4% (4)</w:t>
                <w:br/>
                <w:t>hospitalized: 81% (136)</w:t>
              </w:r>
            </w:ins>
          </w:p>
        </w:tc>
        <w:tc>
          <w:tcPr>
            <w:tcW w:w="1136"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347" w:author="Katharina Huefner" w:date="2023-06-09T15:54:00Z">
              <w:r>
                <w:rPr>
                  <w:rFonts w:eastAsia="Arial" w:cs="Arial"/>
                  <w:color w:val="000000"/>
                  <w:kern w:val="0"/>
                  <w:sz w:val="20"/>
                  <w:szCs w:val="20"/>
                  <w:lang w:val="en-US" w:eastAsia="en-US" w:bidi="ar-SA"/>
                </w:rPr>
                <w:t>χ²</w:t>
              </w:r>
            </w:ins>
          </w:p>
        </w:tc>
        <w:tc>
          <w:tcPr>
            <w:tcW w:w="1529"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348" w:author="Katharina Huefner" w:date="2023-06-09T15:54:00Z">
              <w:r>
                <w:rPr>
                  <w:rFonts w:eastAsia="Arial" w:cs="Arial"/>
                  <w:color w:val="000000"/>
                  <w:kern w:val="0"/>
                  <w:sz w:val="20"/>
                  <w:szCs w:val="20"/>
                  <w:lang w:val="en-US" w:eastAsia="en-US" w:bidi="ar-SA"/>
                </w:rPr>
                <w:t>p &lt; 0.001</w:t>
              </w:r>
            </w:ins>
          </w:p>
        </w:tc>
        <w:tc>
          <w:tcPr>
            <w:tcW w:w="1417"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349" w:author="Katharina Huefner" w:date="2023-06-09T15:54:00Z">
              <w:r>
                <w:rPr>
                  <w:rFonts w:eastAsia="Arial" w:cs="Arial"/>
                  <w:color w:val="000000"/>
                  <w:kern w:val="0"/>
                  <w:sz w:val="20"/>
                  <w:szCs w:val="20"/>
                  <w:lang w:val="en-US" w:eastAsia="en-US" w:bidi="ar-SA"/>
                </w:rPr>
                <w:t>V = 0.72</w:t>
              </w:r>
            </w:ins>
          </w:p>
        </w:tc>
      </w:tr>
      <w:tr>
        <w:trPr>
          <w:trHeight w:val="360" w:hRule="atLeast"/>
        </w:trPr>
        <w:tc>
          <w:tcPr>
            <w:tcW w:w="10828" w:type="dxa"/>
            <w:gridSpan w:val="6"/>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350" w:author="Katharina Huefner" w:date="2023-06-09T15:54:00Z">
              <w:r>
                <w:rPr>
                  <w:rFonts w:eastAsia="Arial" w:cs="Arial"/>
                  <w:color w:val="000000"/>
                  <w:kern w:val="0"/>
                  <w:sz w:val="20"/>
                  <w:szCs w:val="20"/>
                  <w:vertAlign w:val="superscript"/>
                  <w:lang w:val="en-US" w:eastAsia="en-US" w:bidi="ar-SA"/>
                </w:rPr>
                <w:t>b</w:t>
              </w:r>
            </w:ins>
            <w:ins w:id="351" w:author="Katharina Huefner" w:date="2023-06-09T15:54:00Z">
              <w:r>
                <w:rPr>
                  <w:rFonts w:eastAsia="Arial" w:cs="Arial"/>
                  <w:color w:val="000000"/>
                  <w:kern w:val="0"/>
                  <w:sz w:val="20"/>
                  <w:szCs w:val="20"/>
                  <w:lang w:val="en-US" w:eastAsia="en-US" w:bidi="ar-SA"/>
                </w:rPr>
                <w:t>Corrected for multiple testing with the false discovery rate method.</w:t>
              </w:r>
            </w:ins>
          </w:p>
        </w:tc>
      </w:tr>
      <w:tr>
        <w:trPr>
          <w:trHeight w:val="360" w:hRule="atLeast"/>
        </w:trPr>
        <w:tc>
          <w:tcPr>
            <w:tcW w:w="10828" w:type="dxa"/>
            <w:gridSpan w:val="6"/>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352" w:author="Katharina Huefner" w:date="2023-06-09T15:54:00Z">
              <w:r>
                <w:rPr>
                  <w:rFonts w:eastAsia="Arial" w:cs="Arial"/>
                  <w:color w:val="000000"/>
                  <w:kern w:val="0"/>
                  <w:sz w:val="20"/>
                  <w:szCs w:val="20"/>
                  <w:vertAlign w:val="superscript"/>
                  <w:lang w:val="en-US" w:eastAsia="en-US" w:bidi="ar-SA"/>
                </w:rPr>
                <w:t>a</w:t>
              </w:r>
            </w:ins>
            <w:ins w:id="353" w:author="Katharina Huefner" w:date="2023-06-09T15:54:00Z">
              <w:r>
                <w:rPr>
                  <w:rFonts w:eastAsia="Arial" w:cs="Arial"/>
                  <w:color w:val="000000"/>
                  <w:kern w:val="0"/>
                  <w:sz w:val="20"/>
                  <w:szCs w:val="20"/>
                  <w:lang w:val="en-US" w:eastAsia="en-US" w:bidi="ar-SA"/>
                </w:rPr>
                <w:t>overweight: body mass index (BMI) 25 - 30 kg/mm², obesity: BMI &gt; 30 kg/mm²</w:t>
              </w:r>
            </w:ins>
          </w:p>
        </w:tc>
      </w:tr>
    </w:tbl>
    <w:tbl>
      <w:tblPr>
        <w:tblW w:w="10829" w:type="dxa"/>
        <w:jc w:val="center"/>
        <w:tblInd w:w="0" w:type="dxa"/>
        <w:tblLayout w:type="fixed"/>
        <w:tblCellMar>
          <w:top w:w="0" w:type="dxa"/>
          <w:left w:w="0" w:type="dxa"/>
          <w:bottom w:w="0" w:type="dxa"/>
          <w:right w:w="0" w:type="dxa"/>
        </w:tblCellMar>
        <w:tblLook w:firstRow="1" w:noVBand="1" w:lastRow="0" w:firstColumn="0" w:lastColumn="0" w:noHBand="0"/>
      </w:tblPr>
      <w:tblGrid>
        <w:gridCol w:w="2211"/>
        <w:gridCol w:w="2267"/>
        <w:gridCol w:w="2268"/>
        <w:gridCol w:w="1135"/>
        <w:gridCol w:w="1530"/>
        <w:gridCol w:w="1417"/>
      </w:tblGrid>
      <w:tr>
        <w:trPr>
          <w:trHeight w:val="360" w:hRule="atLeast"/>
        </w:trPr>
        <w:tc>
          <w:tcPr>
            <w:tcW w:w="2211" w:type="dxa"/>
            <w:tcBorders>
              <w:top w:val="single" w:sz="12"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b/>
                <w:i w:val="false"/>
                <w:i w:val="false"/>
                <w:color w:val="000000"/>
                <w:sz w:val="20"/>
                <w:szCs w:val="20"/>
                <w:u w:val="none"/>
              </w:rPr>
            </w:pPr>
            <w:del w:id="354" w:author="Katharina Huefner" w:date="2023-06-09T15:54:00Z">
              <w:r>
                <w:rPr>
                  <w:rFonts w:eastAsia="Arial" w:cs="Arial"/>
                  <w:b/>
                  <w:i w:val="false"/>
                  <w:color w:val="000000"/>
                  <w:sz w:val="20"/>
                  <w:szCs w:val="20"/>
                  <w:u w:val="none"/>
                </w:rPr>
                <w:delText>Variable</w:delText>
              </w:r>
            </w:del>
          </w:p>
        </w:tc>
        <w:tc>
          <w:tcPr>
            <w:tcW w:w="2267" w:type="dxa"/>
            <w:tcBorders>
              <w:top w:val="single" w:sz="12"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b/>
                <w:i w:val="false"/>
                <w:i w:val="false"/>
                <w:color w:val="000000"/>
                <w:sz w:val="20"/>
                <w:szCs w:val="20"/>
                <w:u w:val="none"/>
              </w:rPr>
            </w:pPr>
            <w:del w:id="355" w:author="Katharina Huefner" w:date="2023-06-09T15:54:00Z">
              <w:r>
                <w:rPr>
                  <w:rFonts w:eastAsia="Arial" w:cs="Arial"/>
                  <w:b/>
                  <w:i w:val="false"/>
                  <w:color w:val="000000"/>
                  <w:sz w:val="20"/>
                  <w:szCs w:val="20"/>
                  <w:u w:val="none"/>
                </w:rPr>
                <w:delText>SIMMUN</w:delText>
              </w:r>
            </w:del>
          </w:p>
        </w:tc>
        <w:tc>
          <w:tcPr>
            <w:tcW w:w="2268" w:type="dxa"/>
            <w:tcBorders>
              <w:top w:val="single" w:sz="12"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b/>
                <w:i w:val="false"/>
                <w:i w:val="false"/>
                <w:color w:val="000000"/>
                <w:sz w:val="20"/>
                <w:szCs w:val="20"/>
                <w:u w:val="none"/>
              </w:rPr>
            </w:pPr>
            <w:del w:id="356" w:author="Katharina Huefner" w:date="2023-06-09T15:54:00Z">
              <w:r>
                <w:rPr>
                  <w:rFonts w:eastAsia="Arial" w:cs="Arial"/>
                  <w:b/>
                  <w:i w:val="false"/>
                  <w:color w:val="000000"/>
                  <w:sz w:val="20"/>
                  <w:szCs w:val="20"/>
                  <w:u w:val="none"/>
                </w:rPr>
                <w:delText>INCOV</w:delText>
              </w:r>
            </w:del>
          </w:p>
        </w:tc>
        <w:tc>
          <w:tcPr>
            <w:tcW w:w="1135" w:type="dxa"/>
            <w:tcBorders>
              <w:top w:val="single" w:sz="12"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b/>
                <w:i w:val="false"/>
                <w:i w:val="false"/>
                <w:color w:val="000000"/>
                <w:sz w:val="20"/>
                <w:szCs w:val="20"/>
                <w:u w:val="none"/>
                <w:vertAlign w:val="superscript"/>
              </w:rPr>
            </w:pPr>
            <w:del w:id="357" w:author="Katharina Huefner" w:date="2023-06-09T15:54:00Z">
              <w:r>
                <w:rPr>
                  <w:rFonts w:eastAsia="Arial" w:cs="Arial"/>
                  <w:b/>
                  <w:i w:val="false"/>
                  <w:color w:val="000000"/>
                  <w:sz w:val="20"/>
                  <w:szCs w:val="20"/>
                  <w:u w:val="none"/>
                </w:rPr>
                <w:delText>Test</w:delText>
              </w:r>
            </w:del>
            <w:del w:id="358" w:author="Katharina Huefner" w:date="2023-06-09T15:54:00Z">
              <w:r>
                <w:rPr>
                  <w:rFonts w:eastAsia="Arial" w:cs="Arial"/>
                  <w:b/>
                  <w:i w:val="false"/>
                  <w:color w:val="000000"/>
                  <w:sz w:val="20"/>
                  <w:szCs w:val="20"/>
                  <w:u w:val="none"/>
                  <w:vertAlign w:val="superscript"/>
                </w:rPr>
                <w:delText>b</w:delText>
              </w:r>
            </w:del>
          </w:p>
        </w:tc>
        <w:tc>
          <w:tcPr>
            <w:tcW w:w="1530" w:type="dxa"/>
            <w:tcBorders>
              <w:top w:val="single" w:sz="12"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b/>
                <w:i w:val="false"/>
                <w:i w:val="false"/>
                <w:color w:val="000000"/>
                <w:sz w:val="20"/>
                <w:szCs w:val="20"/>
                <w:u w:val="none"/>
                <w:vertAlign w:val="superscript"/>
              </w:rPr>
            </w:pPr>
            <w:del w:id="359" w:author="Katharina Huefner" w:date="2023-06-09T15:54:00Z">
              <w:r>
                <w:rPr>
                  <w:rFonts w:eastAsia="Arial" w:cs="Arial"/>
                  <w:b/>
                  <w:i w:val="false"/>
                  <w:color w:val="000000"/>
                  <w:sz w:val="20"/>
                  <w:szCs w:val="20"/>
                  <w:u w:val="none"/>
                </w:rPr>
                <w:delText>Significance</w:delText>
              </w:r>
            </w:del>
            <w:del w:id="360" w:author="Katharina Huefner" w:date="2023-06-09T15:54:00Z">
              <w:r>
                <w:rPr>
                  <w:rFonts w:eastAsia="Arial" w:cs="Arial"/>
                  <w:b/>
                  <w:i w:val="false"/>
                  <w:color w:val="000000"/>
                  <w:sz w:val="20"/>
                  <w:szCs w:val="20"/>
                  <w:u w:val="none"/>
                  <w:vertAlign w:val="superscript"/>
                </w:rPr>
                <w:delText>b</w:delText>
              </w:r>
            </w:del>
          </w:p>
        </w:tc>
        <w:tc>
          <w:tcPr>
            <w:tcW w:w="1417" w:type="dxa"/>
            <w:tcBorders>
              <w:top w:val="single" w:sz="12"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b/>
                <w:i w:val="false"/>
                <w:i w:val="false"/>
                <w:color w:val="000000"/>
                <w:sz w:val="20"/>
                <w:szCs w:val="20"/>
                <w:u w:val="none"/>
              </w:rPr>
            </w:pPr>
            <w:del w:id="361" w:author="Katharina Huefner" w:date="2023-06-09T15:54:00Z">
              <w:r>
                <w:rPr>
                  <w:rFonts w:eastAsia="Arial" w:cs="Arial"/>
                  <w:b/>
                  <w:i w:val="false"/>
                  <w:color w:val="000000"/>
                  <w:sz w:val="20"/>
                  <w:szCs w:val="20"/>
                  <w:u w:val="none"/>
                </w:rPr>
                <w:delText>Effect size</w:delText>
              </w:r>
            </w:del>
          </w:p>
        </w:tc>
      </w:tr>
      <w:tr>
        <w:trPr>
          <w:trHeight w:val="360" w:hRule="atLeast"/>
        </w:trPr>
        <w:tc>
          <w:tcPr>
            <w:tcW w:w="2211" w:type="dxa"/>
            <w:tcBorders>
              <w:top w:val="single" w:sz="12"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362" w:author="Katharina Huefner" w:date="2023-06-09T15:54:00Z">
              <w:r>
                <w:rPr>
                  <w:rFonts w:eastAsia="Arial" w:cs="Arial"/>
                  <w:b w:val="false"/>
                  <w:i w:val="false"/>
                  <w:color w:val="000000"/>
                  <w:sz w:val="20"/>
                  <w:szCs w:val="20"/>
                  <w:u w:val="none"/>
                </w:rPr>
                <w:delText>Patritipants, n</w:delText>
              </w:r>
            </w:del>
          </w:p>
        </w:tc>
        <w:tc>
          <w:tcPr>
            <w:tcW w:w="2267" w:type="dxa"/>
            <w:tcBorders>
              <w:top w:val="single" w:sz="12"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363" w:author="Katharina Huefner" w:date="2023-06-09T15:54:00Z">
              <w:r>
                <w:rPr>
                  <w:rFonts w:eastAsia="Arial" w:cs="Arial"/>
                  <w:b w:val="false"/>
                  <w:i w:val="false"/>
                  <w:color w:val="000000"/>
                  <w:sz w:val="20"/>
                  <w:szCs w:val="20"/>
                  <w:u w:val="none"/>
                </w:rPr>
                <w:delText>165</w:delText>
              </w:r>
            </w:del>
          </w:p>
        </w:tc>
        <w:tc>
          <w:tcPr>
            <w:tcW w:w="2268" w:type="dxa"/>
            <w:tcBorders>
              <w:top w:val="single" w:sz="12"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364" w:author="Katharina Huefner" w:date="2023-06-09T15:54:00Z">
              <w:r>
                <w:rPr>
                  <w:rFonts w:eastAsia="Arial" w:cs="Arial"/>
                  <w:b w:val="false"/>
                  <w:i w:val="false"/>
                  <w:color w:val="000000"/>
                  <w:sz w:val="20"/>
                  <w:szCs w:val="20"/>
                  <w:u w:val="none"/>
                </w:rPr>
                <w:delText>167</w:delText>
              </w:r>
            </w:del>
          </w:p>
        </w:tc>
        <w:tc>
          <w:tcPr>
            <w:tcW w:w="1135" w:type="dxa"/>
            <w:tcBorders>
              <w:top w:val="single" w:sz="12"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1530" w:type="dxa"/>
            <w:tcBorders>
              <w:top w:val="single" w:sz="12"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1417" w:type="dxa"/>
            <w:tcBorders>
              <w:top w:val="single" w:sz="12"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pPr>
            <w:r>
              <w:rPr/>
            </w:r>
          </w:p>
        </w:tc>
      </w:tr>
      <w:tr>
        <w:trPr>
          <w:trHeight w:val="360" w:hRule="atLeast"/>
        </w:trPr>
        <w:tc>
          <w:tcPr>
            <w:tcW w:w="221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365" w:author="Katharina Huefner" w:date="2023-06-09T15:54:00Z">
              <w:r>
                <w:rPr>
                  <w:rFonts w:eastAsia="Arial" w:cs="Arial"/>
                  <w:b w:val="false"/>
                  <w:i w:val="false"/>
                  <w:color w:val="000000"/>
                  <w:sz w:val="20"/>
                  <w:szCs w:val="20"/>
                  <w:u w:val="none"/>
                </w:rPr>
                <w:delText>Sex</w:delText>
              </w:r>
            </w:del>
          </w:p>
        </w:tc>
        <w:tc>
          <w:tcPr>
            <w:tcW w:w="2267"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366" w:author="Katharina Huefner" w:date="2023-06-09T15:54:00Z">
              <w:r>
                <w:rPr>
                  <w:rFonts w:eastAsia="Arial" w:cs="Arial"/>
                  <w:b w:val="false"/>
                  <w:i w:val="false"/>
                  <w:color w:val="000000"/>
                  <w:sz w:val="20"/>
                  <w:szCs w:val="20"/>
                  <w:u w:val="none"/>
                </w:rPr>
                <w:delText>female: 62% (102)</w:delText>
                <w:br/>
                <w:delText>male: 38% (63)</w:delText>
              </w:r>
            </w:del>
          </w:p>
        </w:tc>
        <w:tc>
          <w:tcPr>
            <w:tcW w:w="2268"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367" w:author="Katharina Huefner" w:date="2023-06-09T15:54:00Z">
              <w:r>
                <w:rPr>
                  <w:rFonts w:eastAsia="Arial" w:cs="Arial"/>
                  <w:b w:val="false"/>
                  <w:i w:val="false"/>
                  <w:color w:val="000000"/>
                  <w:sz w:val="20"/>
                  <w:szCs w:val="20"/>
                  <w:u w:val="none"/>
                </w:rPr>
                <w:delText>female: 44% (73)</w:delText>
                <w:br/>
                <w:delText>male: 56% (94)</w:delText>
              </w:r>
            </w:del>
          </w:p>
        </w:tc>
        <w:tc>
          <w:tcPr>
            <w:tcW w:w="1135"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368" w:author="Katharina Huefner" w:date="2023-06-09T15:54:00Z">
              <w:r>
                <w:rPr>
                  <w:rFonts w:eastAsia="Arial" w:cs="Arial"/>
                  <w:b w:val="false"/>
                  <w:i w:val="false"/>
                  <w:color w:val="000000"/>
                  <w:sz w:val="20"/>
                  <w:szCs w:val="20"/>
                  <w:u w:val="none"/>
                </w:rPr>
                <w:delText>χ²</w:delText>
              </w:r>
            </w:del>
          </w:p>
        </w:tc>
        <w:tc>
          <w:tcPr>
            <w:tcW w:w="153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369" w:author="Katharina Huefner" w:date="2023-06-09T15:54:00Z">
              <w:r>
                <w:rPr>
                  <w:rFonts w:eastAsia="Arial" w:cs="Arial"/>
                  <w:b w:val="false"/>
                  <w:i w:val="false"/>
                  <w:color w:val="000000"/>
                  <w:sz w:val="20"/>
                  <w:szCs w:val="20"/>
                  <w:u w:val="none"/>
                </w:rPr>
                <w:delText>p = 0.0014</w:delText>
              </w:r>
            </w:del>
          </w:p>
        </w:tc>
        <w:tc>
          <w:tcPr>
            <w:tcW w:w="1417"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370" w:author="Katharina Huefner" w:date="2023-06-09T15:54:00Z">
              <w:r>
                <w:rPr>
                  <w:rFonts w:eastAsia="Arial" w:cs="Arial"/>
                  <w:b w:val="false"/>
                  <w:i w:val="false"/>
                  <w:color w:val="000000"/>
                  <w:sz w:val="20"/>
                  <w:szCs w:val="20"/>
                  <w:u w:val="none"/>
                </w:rPr>
                <w:delText>V = 0.18</w:delText>
              </w:r>
            </w:del>
          </w:p>
        </w:tc>
      </w:tr>
      <w:tr>
        <w:trPr>
          <w:trHeight w:val="360" w:hRule="atLeast"/>
        </w:trPr>
        <w:tc>
          <w:tcPr>
            <w:tcW w:w="221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371" w:author="Katharina Huefner" w:date="2023-06-09T15:54:00Z">
              <w:r>
                <w:rPr>
                  <w:rFonts w:eastAsia="Arial" w:cs="Arial"/>
                  <w:b w:val="false"/>
                  <w:i w:val="false"/>
                  <w:color w:val="000000"/>
                  <w:sz w:val="20"/>
                  <w:szCs w:val="20"/>
                  <w:u w:val="none"/>
                </w:rPr>
                <w:delText>Age, years</w:delText>
              </w:r>
            </w:del>
          </w:p>
        </w:tc>
        <w:tc>
          <w:tcPr>
            <w:tcW w:w="2267"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372" w:author="Katharina Huefner" w:date="2023-06-09T15:54:00Z">
              <w:r>
                <w:rPr>
                  <w:rFonts w:eastAsia="Arial" w:cs="Arial"/>
                  <w:b w:val="false"/>
                  <w:i w:val="false"/>
                  <w:color w:val="000000"/>
                  <w:sz w:val="20"/>
                  <w:szCs w:val="20"/>
                  <w:u w:val="none"/>
                </w:rPr>
                <w:delText>50 [IQR: 35 - 56]</w:delText>
                <w:br/>
                <w:delText>range: 18 - 69</w:delText>
              </w:r>
            </w:del>
          </w:p>
        </w:tc>
        <w:tc>
          <w:tcPr>
            <w:tcW w:w="2268"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373" w:author="Katharina Huefner" w:date="2023-06-09T15:54:00Z">
              <w:r>
                <w:rPr>
                  <w:rFonts w:eastAsia="Arial" w:cs="Arial"/>
                  <w:b w:val="false"/>
                  <w:i w:val="false"/>
                  <w:color w:val="000000"/>
                  <w:sz w:val="20"/>
                  <w:szCs w:val="20"/>
                  <w:u w:val="none"/>
                </w:rPr>
                <w:delText>60 [IQR: 48 - 71]</w:delText>
                <w:br/>
                <w:delText>range: 26 - 89</w:delText>
              </w:r>
            </w:del>
          </w:p>
        </w:tc>
        <w:tc>
          <w:tcPr>
            <w:tcW w:w="1135"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374" w:author="Katharina Huefner" w:date="2023-06-09T15:54:00Z">
              <w:r>
                <w:rPr>
                  <w:rFonts w:eastAsia="Arial" w:cs="Arial"/>
                  <w:b w:val="false"/>
                  <w:i w:val="false"/>
                  <w:color w:val="000000"/>
                  <w:sz w:val="20"/>
                  <w:szCs w:val="20"/>
                  <w:u w:val="none"/>
                </w:rPr>
                <w:delText>Mann-Whitney</w:delText>
              </w:r>
            </w:del>
          </w:p>
        </w:tc>
        <w:tc>
          <w:tcPr>
            <w:tcW w:w="153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375" w:author="Katharina Huefner" w:date="2023-06-09T15:54:00Z">
              <w:r>
                <w:rPr>
                  <w:rFonts w:eastAsia="Arial" w:cs="Arial"/>
                  <w:b w:val="false"/>
                  <w:i w:val="false"/>
                  <w:color w:val="000000"/>
                  <w:sz w:val="20"/>
                  <w:szCs w:val="20"/>
                  <w:u w:val="none"/>
                </w:rPr>
                <w:delText>p &lt; 0.001</w:delText>
              </w:r>
            </w:del>
          </w:p>
        </w:tc>
        <w:tc>
          <w:tcPr>
            <w:tcW w:w="1417"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376" w:author="Katharina Huefner" w:date="2023-06-09T15:54:00Z">
              <w:r>
                <w:rPr>
                  <w:rFonts w:eastAsia="Arial" w:cs="Arial"/>
                  <w:b w:val="false"/>
                  <w:i w:val="false"/>
                  <w:color w:val="000000"/>
                  <w:sz w:val="20"/>
                  <w:szCs w:val="20"/>
                  <w:u w:val="none"/>
                </w:rPr>
                <w:delText>r = 0.39</w:delText>
              </w:r>
            </w:del>
          </w:p>
        </w:tc>
      </w:tr>
      <w:tr>
        <w:trPr>
          <w:trHeight w:val="360" w:hRule="atLeast"/>
        </w:trPr>
        <w:tc>
          <w:tcPr>
            <w:tcW w:w="221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vertAlign w:val="superscript"/>
              </w:rPr>
            </w:pPr>
            <w:del w:id="377" w:author="Katharina Huefner" w:date="2023-06-09T15:54:00Z">
              <w:r>
                <w:rPr>
                  <w:rFonts w:eastAsia="Arial" w:cs="Arial"/>
                  <w:b w:val="false"/>
                  <w:i w:val="false"/>
                  <w:color w:val="000000"/>
                  <w:sz w:val="20"/>
                  <w:szCs w:val="20"/>
                  <w:u w:val="none"/>
                </w:rPr>
                <w:delText>Body mass</w:delText>
              </w:r>
            </w:del>
            <w:del w:id="378" w:author="Katharina Huefner" w:date="2023-06-09T15:54:00Z">
              <w:r>
                <w:rPr>
                  <w:rFonts w:eastAsia="Arial" w:cs="Arial"/>
                  <w:b w:val="false"/>
                  <w:i w:val="false"/>
                  <w:color w:val="000000"/>
                  <w:sz w:val="20"/>
                  <w:szCs w:val="20"/>
                  <w:u w:val="none"/>
                  <w:vertAlign w:val="superscript"/>
                </w:rPr>
                <w:delText>a</w:delText>
              </w:r>
            </w:del>
          </w:p>
        </w:tc>
        <w:tc>
          <w:tcPr>
            <w:tcW w:w="2267"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379" w:author="Katharina Huefner" w:date="2023-06-09T15:54:00Z">
              <w:r>
                <w:rPr>
                  <w:rFonts w:eastAsia="Arial" w:cs="Arial"/>
                  <w:b w:val="false"/>
                  <w:i w:val="false"/>
                  <w:color w:val="000000"/>
                  <w:sz w:val="20"/>
                  <w:szCs w:val="20"/>
                  <w:u w:val="none"/>
                </w:rPr>
                <w:delText>normal: 53% (88)</w:delText>
                <w:br/>
                <w:delText>overweight: 30% (49)</w:delText>
                <w:br/>
                <w:delText>obesity: 17% (28)</w:delText>
              </w:r>
            </w:del>
          </w:p>
        </w:tc>
        <w:tc>
          <w:tcPr>
            <w:tcW w:w="2268"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380" w:author="Katharina Huefner" w:date="2023-06-09T15:54:00Z">
              <w:r>
                <w:rPr>
                  <w:rFonts w:eastAsia="Arial" w:cs="Arial"/>
                  <w:b w:val="false"/>
                  <w:i w:val="false"/>
                  <w:color w:val="000000"/>
                  <w:sz w:val="20"/>
                  <w:szCs w:val="20"/>
                  <w:u w:val="none"/>
                </w:rPr>
                <w:delText>normal: 29% (48)</w:delText>
                <w:br/>
                <w:delText>overweight: 34% (57)</w:delText>
                <w:br/>
                <w:delText>obesity: 37% (62)</w:delText>
              </w:r>
            </w:del>
          </w:p>
        </w:tc>
        <w:tc>
          <w:tcPr>
            <w:tcW w:w="1135"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381" w:author="Katharina Huefner" w:date="2023-06-09T15:54:00Z">
              <w:r>
                <w:rPr>
                  <w:rFonts w:eastAsia="Arial" w:cs="Arial"/>
                  <w:b w:val="false"/>
                  <w:i w:val="false"/>
                  <w:color w:val="000000"/>
                  <w:sz w:val="20"/>
                  <w:szCs w:val="20"/>
                  <w:u w:val="none"/>
                </w:rPr>
                <w:delText>χ²</w:delText>
              </w:r>
            </w:del>
          </w:p>
        </w:tc>
        <w:tc>
          <w:tcPr>
            <w:tcW w:w="153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382" w:author="Katharina Huefner" w:date="2023-06-09T15:54:00Z">
              <w:r>
                <w:rPr>
                  <w:rFonts w:eastAsia="Arial" w:cs="Arial"/>
                  <w:b w:val="false"/>
                  <w:i w:val="false"/>
                  <w:color w:val="000000"/>
                  <w:sz w:val="20"/>
                  <w:szCs w:val="20"/>
                  <w:u w:val="none"/>
                </w:rPr>
                <w:delText>p &lt; 0.001</w:delText>
              </w:r>
            </w:del>
          </w:p>
        </w:tc>
        <w:tc>
          <w:tcPr>
            <w:tcW w:w="1417"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383" w:author="Katharina Huefner" w:date="2023-06-09T15:54:00Z">
              <w:r>
                <w:rPr>
                  <w:rFonts w:eastAsia="Arial" w:cs="Arial"/>
                  <w:b w:val="false"/>
                  <w:i w:val="false"/>
                  <w:color w:val="000000"/>
                  <w:sz w:val="20"/>
                  <w:szCs w:val="20"/>
                  <w:u w:val="none"/>
                </w:rPr>
                <w:delText>V = 0.28</w:delText>
              </w:r>
            </w:del>
          </w:p>
        </w:tc>
      </w:tr>
      <w:tr>
        <w:trPr>
          <w:trHeight w:val="360" w:hRule="atLeast"/>
        </w:trPr>
        <w:tc>
          <w:tcPr>
            <w:tcW w:w="221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384" w:author="Katharina Huefner" w:date="2023-06-09T15:54:00Z">
              <w:r>
                <w:rPr>
                  <w:rFonts w:eastAsia="Arial" w:cs="Arial"/>
                  <w:b w:val="false"/>
                  <w:i w:val="false"/>
                  <w:color w:val="000000"/>
                  <w:sz w:val="20"/>
                  <w:szCs w:val="20"/>
                  <w:u w:val="none"/>
                </w:rPr>
                <w:delText>SARS-CoV-2</w:delText>
              </w:r>
            </w:del>
          </w:p>
        </w:tc>
        <w:tc>
          <w:tcPr>
            <w:tcW w:w="2267"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385" w:author="Katharina Huefner" w:date="2023-06-09T15:54:00Z">
              <w:r>
                <w:rPr>
                  <w:rFonts w:eastAsia="Arial" w:cs="Arial"/>
                  <w:b w:val="false"/>
                  <w:i w:val="false"/>
                  <w:color w:val="000000"/>
                  <w:sz w:val="20"/>
                  <w:szCs w:val="20"/>
                  <w:u w:val="none"/>
                </w:rPr>
                <w:delText>uninfected: 61% (101)</w:delText>
                <w:br/>
                <w:delText>SARS-CoV-2: 39% (64)</w:delText>
              </w:r>
            </w:del>
          </w:p>
        </w:tc>
        <w:tc>
          <w:tcPr>
            <w:tcW w:w="2268"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386" w:author="Katharina Huefner" w:date="2023-06-09T15:54:00Z">
              <w:r>
                <w:rPr>
                  <w:rFonts w:eastAsia="Arial" w:cs="Arial"/>
                  <w:b w:val="false"/>
                  <w:i w:val="false"/>
                  <w:color w:val="000000"/>
                  <w:sz w:val="20"/>
                  <w:szCs w:val="20"/>
                  <w:u w:val="none"/>
                </w:rPr>
                <w:delText>uninfected: 16% (27)</w:delText>
                <w:br/>
                <w:delText>SARS-CoV-2: 84% (140)</w:delText>
              </w:r>
            </w:del>
          </w:p>
        </w:tc>
        <w:tc>
          <w:tcPr>
            <w:tcW w:w="1135"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387" w:author="Katharina Huefner" w:date="2023-06-09T15:54:00Z">
              <w:r>
                <w:rPr>
                  <w:rFonts w:eastAsia="Arial" w:cs="Arial"/>
                  <w:b w:val="false"/>
                  <w:i w:val="false"/>
                  <w:color w:val="000000"/>
                  <w:sz w:val="20"/>
                  <w:szCs w:val="20"/>
                  <w:u w:val="none"/>
                </w:rPr>
                <w:delText>χ²</w:delText>
              </w:r>
            </w:del>
          </w:p>
        </w:tc>
        <w:tc>
          <w:tcPr>
            <w:tcW w:w="153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388" w:author="Katharina Huefner" w:date="2023-06-09T15:54:00Z">
              <w:r>
                <w:rPr>
                  <w:rFonts w:eastAsia="Arial" w:cs="Arial"/>
                  <w:b w:val="false"/>
                  <w:i w:val="false"/>
                  <w:color w:val="000000"/>
                  <w:sz w:val="20"/>
                  <w:szCs w:val="20"/>
                  <w:u w:val="none"/>
                </w:rPr>
                <w:delText>p &lt; 0.001</w:delText>
              </w:r>
            </w:del>
          </w:p>
        </w:tc>
        <w:tc>
          <w:tcPr>
            <w:tcW w:w="1417"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389" w:author="Katharina Huefner" w:date="2023-06-09T15:54:00Z">
              <w:r>
                <w:rPr>
                  <w:rFonts w:eastAsia="Arial" w:cs="Arial"/>
                  <w:b w:val="false"/>
                  <w:i w:val="false"/>
                  <w:color w:val="000000"/>
                  <w:sz w:val="20"/>
                  <w:szCs w:val="20"/>
                  <w:u w:val="none"/>
                </w:rPr>
                <w:delText>V = 0.46</w:delText>
              </w:r>
            </w:del>
          </w:p>
        </w:tc>
      </w:tr>
      <w:tr>
        <w:trPr>
          <w:trHeight w:val="360" w:hRule="atLeast"/>
        </w:trPr>
        <w:tc>
          <w:tcPr>
            <w:tcW w:w="2211" w:type="dxa"/>
            <w:tcBorders>
              <w:top w:val="single" w:sz="6"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390" w:author="Katharina Huefner" w:date="2023-06-09T15:54:00Z">
              <w:r>
                <w:rPr>
                  <w:rFonts w:eastAsia="Arial" w:cs="Arial"/>
                  <w:b w:val="false"/>
                  <w:i w:val="false"/>
                  <w:color w:val="000000"/>
                  <w:sz w:val="20"/>
                  <w:szCs w:val="20"/>
                  <w:u w:val="none"/>
                </w:rPr>
                <w:delText>SARS-CoV-2 hospitalization</w:delText>
              </w:r>
            </w:del>
          </w:p>
        </w:tc>
        <w:tc>
          <w:tcPr>
            <w:tcW w:w="2267" w:type="dxa"/>
            <w:tcBorders>
              <w:top w:val="single" w:sz="6"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391" w:author="Katharina Huefner" w:date="2023-06-09T15:54:00Z">
              <w:r>
                <w:rPr>
                  <w:rFonts w:eastAsia="Arial" w:cs="Arial"/>
                  <w:b w:val="false"/>
                  <w:i w:val="false"/>
                  <w:color w:val="000000"/>
                  <w:sz w:val="20"/>
                  <w:szCs w:val="20"/>
                  <w:u w:val="none"/>
                </w:rPr>
                <w:delText>uninfected: 61% (101)</w:delText>
                <w:br/>
                <w:delText>ambulatory: 28% (47)</w:delText>
                <w:br/>
                <w:delText>hospitalized: 10% (17)</w:delText>
              </w:r>
            </w:del>
          </w:p>
        </w:tc>
        <w:tc>
          <w:tcPr>
            <w:tcW w:w="2268" w:type="dxa"/>
            <w:tcBorders>
              <w:top w:val="single" w:sz="6"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392" w:author="Katharina Huefner" w:date="2023-06-09T15:54:00Z">
              <w:r>
                <w:rPr>
                  <w:rFonts w:eastAsia="Arial" w:cs="Arial"/>
                  <w:b w:val="false"/>
                  <w:i w:val="false"/>
                  <w:color w:val="000000"/>
                  <w:sz w:val="20"/>
                  <w:szCs w:val="20"/>
                  <w:u w:val="none"/>
                </w:rPr>
                <w:delText>uninfected: 16% (27)</w:delText>
                <w:br/>
                <w:delText>ambulatory: 2.4% (4)</w:delText>
                <w:br/>
                <w:delText>hospitalized: 81% (136)</w:delText>
              </w:r>
            </w:del>
          </w:p>
        </w:tc>
        <w:tc>
          <w:tcPr>
            <w:tcW w:w="1135" w:type="dxa"/>
            <w:tcBorders>
              <w:top w:val="single" w:sz="6"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393" w:author="Katharina Huefner" w:date="2023-06-09T15:54:00Z">
              <w:r>
                <w:rPr>
                  <w:rFonts w:eastAsia="Arial" w:cs="Arial"/>
                  <w:b w:val="false"/>
                  <w:i w:val="false"/>
                  <w:color w:val="000000"/>
                  <w:sz w:val="20"/>
                  <w:szCs w:val="20"/>
                  <w:u w:val="none"/>
                </w:rPr>
                <w:delText>χ²</w:delText>
              </w:r>
            </w:del>
          </w:p>
        </w:tc>
        <w:tc>
          <w:tcPr>
            <w:tcW w:w="1530" w:type="dxa"/>
            <w:tcBorders>
              <w:top w:val="single" w:sz="6"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394" w:author="Katharina Huefner" w:date="2023-06-09T15:54:00Z">
              <w:r>
                <w:rPr>
                  <w:rFonts w:eastAsia="Arial" w:cs="Arial"/>
                  <w:b w:val="false"/>
                  <w:i w:val="false"/>
                  <w:color w:val="000000"/>
                  <w:sz w:val="20"/>
                  <w:szCs w:val="20"/>
                  <w:u w:val="none"/>
                </w:rPr>
                <w:delText>p &lt; 0.001</w:delText>
              </w:r>
            </w:del>
          </w:p>
        </w:tc>
        <w:tc>
          <w:tcPr>
            <w:tcW w:w="1417" w:type="dxa"/>
            <w:tcBorders>
              <w:top w:val="single" w:sz="6"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395" w:author="Katharina Huefner" w:date="2023-06-09T15:54:00Z">
              <w:r>
                <w:rPr>
                  <w:rFonts w:eastAsia="Arial" w:cs="Arial"/>
                  <w:b w:val="false"/>
                  <w:i w:val="false"/>
                  <w:color w:val="000000"/>
                  <w:sz w:val="20"/>
                  <w:szCs w:val="20"/>
                  <w:u w:val="none"/>
                </w:rPr>
                <w:delText>V = 0.72</w:delText>
              </w:r>
            </w:del>
          </w:p>
        </w:tc>
      </w:tr>
      <w:tr>
        <w:trPr>
          <w:trHeight w:val="360" w:hRule="atLeast"/>
        </w:trPr>
        <w:tc>
          <w:tcPr>
            <w:tcW w:w="10828" w:type="dxa"/>
            <w:gridSpan w:val="6"/>
            <w:tcBorders>
              <w:top w:val="single" w:sz="12"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396" w:author="Katharina Huefner" w:date="2023-06-09T15:54:00Z">
              <w:r>
                <w:rPr>
                  <w:rFonts w:eastAsia="Arial" w:cs="Arial"/>
                  <w:b w:val="false"/>
                  <w:i w:val="false"/>
                  <w:color w:val="000000"/>
                  <w:sz w:val="20"/>
                  <w:szCs w:val="20"/>
                  <w:u w:val="none"/>
                  <w:vertAlign w:val="superscript"/>
                </w:rPr>
                <w:delText>b</w:delText>
              </w:r>
            </w:del>
            <w:del w:id="397" w:author="Katharina Huefner" w:date="2023-06-09T15:54:00Z">
              <w:r>
                <w:rPr>
                  <w:rFonts w:eastAsia="Arial" w:cs="Arial"/>
                  <w:b w:val="false"/>
                  <w:i w:val="false"/>
                  <w:color w:val="000000"/>
                  <w:sz w:val="20"/>
                  <w:szCs w:val="20"/>
                  <w:u w:val="none"/>
                </w:rPr>
                <w:delText>Corrected for multiple testing with the false discovery rate method.</w:delText>
              </w:r>
            </w:del>
          </w:p>
        </w:tc>
      </w:tr>
      <w:tr>
        <w:trPr>
          <w:trHeight w:val="360" w:hRule="atLeast"/>
        </w:trPr>
        <w:tc>
          <w:tcPr>
            <w:tcW w:w="10828" w:type="dxa"/>
            <w:gridSpan w:val="6"/>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398" w:author="Katharina Huefner" w:date="2023-06-09T15:54:00Z">
              <w:r>
                <w:rPr>
                  <w:rFonts w:eastAsia="Arial" w:cs="Arial"/>
                  <w:b w:val="false"/>
                  <w:i w:val="false"/>
                  <w:color w:val="000000"/>
                  <w:sz w:val="20"/>
                  <w:szCs w:val="20"/>
                  <w:u w:val="none"/>
                  <w:vertAlign w:val="superscript"/>
                </w:rPr>
                <w:delText>a</w:delText>
              </w:r>
            </w:del>
            <w:del w:id="399" w:author="Katharina Huefner" w:date="2023-06-09T15:54:00Z">
              <w:r>
                <w:rPr>
                  <w:rFonts w:eastAsia="Arial" w:cs="Arial"/>
                  <w:b w:val="false"/>
                  <w:i w:val="false"/>
                  <w:color w:val="000000"/>
                  <w:sz w:val="20"/>
                  <w:szCs w:val="20"/>
                  <w:u w:val="none"/>
                </w:rPr>
                <w:delText>overweight: body mass index (BMI) 25 - 30 kg/mm², obesity: BMI &gt; 30 kg/mm²</w:delText>
              </w:r>
            </w:del>
          </w:p>
        </w:tc>
      </w:tr>
    </w:tbl>
    <w:p>
      <w:pPr>
        <w:pStyle w:val="Normal"/>
        <w:rPr/>
      </w:pPr>
      <w:ins w:id="400" w:author="Unknown Author" w:date="2023-06-10T18:07:40Z">
        <w:r>
          <w:rPr/>
        </w:r>
      </w:ins>
      <w:r>
        <w:br w:type="page"/>
      </w:r>
    </w:p>
    <w:p>
      <w:pPr>
        <w:pStyle w:val="TableCaption"/>
        <w:rPr/>
      </w:pPr>
      <w:ins w:id="402" w:author="Katharina Huefner" w:date="2023-06-09T15:54:00Z">
        <w:r>
          <w:rPr/>
          <w:t>Supplementary Table S6</w:t>
        </w:r>
      </w:ins>
      <w:ins w:id="403" w:author="Unknown Author" w:date="2023-06-10T18:07:40Z">
        <w:r>
          <w:rPr/>
          <w:t>Table 6</w:t>
        </w:r>
      </w:ins>
      <w:ins w:id="404" w:author="Unknown Author" w:date="2023-06-10T18:07:40Z">
        <w:r>
          <w:rPr/>
          <w:t xml:space="preserve">: </w:t>
        </w:r>
      </w:ins>
      <w:r>
        <w:rPr/>
        <w:t>Results of multi-parameter linear modeling of serum concentrations of tryptophan, kynurenine, tyrosine, and kynurenine - tryptophan, and phenylalanine - tyrosine ratios in the SIMMUN cohort.</w:t>
      </w:r>
    </w:p>
    <w:tbl>
      <w:tblPr>
        <w:tblStyle w:val="Table"/>
        <w:tblW w:w="10319" w:type="dxa"/>
        <w:jc w:val="center"/>
        <w:tblInd w:w="0" w:type="dxa"/>
        <w:tblLayout w:type="fixed"/>
        <w:tblCellMar>
          <w:top w:w="0" w:type="dxa"/>
          <w:left w:w="0" w:type="dxa"/>
          <w:bottom w:w="0" w:type="dxa"/>
          <w:right w:w="0" w:type="dxa"/>
        </w:tblCellMar>
        <w:tblLook w:firstRow="1" w:noVBand="1" w:lastRow="0" w:firstColumn="0" w:lastColumn="0" w:noHBand="0" w:val="0420"/>
      </w:tblPr>
      <w:tblGrid>
        <w:gridCol w:w="1246"/>
        <w:gridCol w:w="2268"/>
        <w:gridCol w:w="1531"/>
        <w:gridCol w:w="1533"/>
        <w:gridCol w:w="2209"/>
        <w:gridCol w:w="1531"/>
      </w:tblGrid>
      <w:tr>
        <w:trPr>
          <w:tblHeader w:val="true"/>
          <w:trHeight w:val="360" w:hRule="atLeast"/>
        </w:trPr>
        <w:tc>
          <w:tcPr>
            <w:tcW w:w="1246"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05" w:author="Katharina Huefner" w:date="2023-06-09T15:54:00Z">
              <w:r>
                <w:rPr>
                  <w:rFonts w:eastAsia="Arial" w:cs="Arial"/>
                  <w:b/>
                  <w:color w:val="000000"/>
                  <w:kern w:val="0"/>
                  <w:sz w:val="20"/>
                  <w:szCs w:val="20"/>
                  <w:lang w:val="en-US" w:eastAsia="en-US" w:bidi="ar-SA"/>
                </w:rPr>
                <w:t>Response</w:t>
              </w:r>
            </w:ins>
            <w:ins w:id="406" w:author="Katharina Huefner" w:date="2023-06-09T15:54:00Z">
              <w:r>
                <w:rPr>
                  <w:rFonts w:eastAsia="Arial" w:cs="Arial"/>
                  <w:b/>
                  <w:color w:val="000000"/>
                  <w:kern w:val="0"/>
                  <w:sz w:val="20"/>
                  <w:szCs w:val="20"/>
                  <w:vertAlign w:val="superscript"/>
                  <w:lang w:val="en-US" w:eastAsia="en-US" w:bidi="ar-SA"/>
                </w:rPr>
                <w:t>a</w:t>
              </w:r>
            </w:ins>
          </w:p>
        </w:tc>
        <w:tc>
          <w:tcPr>
            <w:tcW w:w="2268"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07" w:author="Katharina Huefner" w:date="2023-06-09T15:54:00Z">
              <w:r>
                <w:rPr>
                  <w:rFonts w:eastAsia="Arial" w:cs="Arial"/>
                  <w:b/>
                  <w:color w:val="000000"/>
                  <w:kern w:val="0"/>
                  <w:sz w:val="20"/>
                  <w:szCs w:val="20"/>
                  <w:lang w:val="en-US" w:eastAsia="en-US" w:bidi="ar-SA"/>
                </w:rPr>
                <w:t>Explanatory variable</w:t>
              </w:r>
            </w:ins>
            <w:ins w:id="408" w:author="Katharina Huefner" w:date="2023-06-09T15:54:00Z">
              <w:r>
                <w:rPr>
                  <w:rFonts w:eastAsia="Arial" w:cs="Arial"/>
                  <w:b/>
                  <w:color w:val="000000"/>
                  <w:kern w:val="0"/>
                  <w:sz w:val="20"/>
                  <w:szCs w:val="20"/>
                  <w:vertAlign w:val="superscript"/>
                  <w:lang w:val="en-US" w:eastAsia="en-US" w:bidi="ar-SA"/>
                </w:rPr>
                <w:t>b</w:t>
              </w:r>
            </w:ins>
          </w:p>
        </w:tc>
        <w:tc>
          <w:tcPr>
            <w:tcW w:w="1531"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09" w:author="Katharina Huefner" w:date="2023-06-09T15:54:00Z">
              <w:r>
                <w:rPr>
                  <w:rFonts w:eastAsia="Arial" w:cs="Arial"/>
                  <w:b/>
                  <w:color w:val="000000"/>
                  <w:kern w:val="0"/>
                  <w:sz w:val="20"/>
                  <w:szCs w:val="20"/>
                  <w:lang w:val="en-US" w:eastAsia="en-US" w:bidi="ar-SA"/>
                </w:rPr>
                <w:t>Category</w:t>
              </w:r>
            </w:ins>
          </w:p>
        </w:tc>
        <w:tc>
          <w:tcPr>
            <w:tcW w:w="1533"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rPr>
            </w:pPr>
            <w:ins w:id="410" w:author="Katharina Huefner" w:date="2023-06-09T15:54:00Z">
              <w:r>
                <w:rPr>
                  <w:rFonts w:eastAsia="Arial" w:cs="Arial"/>
                  <w:b/>
                  <w:color w:val="000000"/>
                  <w:kern w:val="0"/>
                  <w:sz w:val="20"/>
                  <w:szCs w:val="20"/>
                  <w:lang w:val="en-US" w:eastAsia="en-US" w:bidi="ar-SA"/>
                </w:rPr>
                <w:t>n</w:t>
              </w:r>
            </w:ins>
          </w:p>
        </w:tc>
        <w:tc>
          <w:tcPr>
            <w:tcW w:w="2209"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11" w:author="Katharina Huefner" w:date="2023-06-09T15:54:00Z">
              <w:r>
                <w:rPr>
                  <w:rFonts w:eastAsia="Arial" w:cs="Arial"/>
                  <w:b/>
                  <w:color w:val="000000"/>
                  <w:kern w:val="0"/>
                  <w:sz w:val="20"/>
                  <w:szCs w:val="20"/>
                  <w:lang w:val="en-US" w:eastAsia="en-US" w:bidi="ar-SA"/>
                </w:rPr>
                <w:t>Estimate, 95% CI</w:t>
              </w:r>
            </w:ins>
          </w:p>
        </w:tc>
        <w:tc>
          <w:tcPr>
            <w:tcW w:w="1531"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12" w:author="Katharina Huefner" w:date="2023-06-09T15:54:00Z">
              <w:r>
                <w:rPr>
                  <w:rFonts w:eastAsia="Arial" w:cs="Arial"/>
                  <w:b/>
                  <w:color w:val="000000"/>
                  <w:kern w:val="0"/>
                  <w:sz w:val="20"/>
                  <w:szCs w:val="20"/>
                  <w:lang w:val="en-US" w:eastAsia="en-US" w:bidi="ar-SA"/>
                </w:rPr>
                <w:t>Significance</w:t>
              </w:r>
            </w:ins>
          </w:p>
        </w:tc>
      </w:tr>
      <w:tr>
        <w:trPr>
          <w:trHeight w:val="360" w:hRule="atLeast"/>
        </w:trPr>
        <w:tc>
          <w:tcPr>
            <w:tcW w:w="1246" w:type="dxa"/>
            <w:vMerge w:val="restart"/>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13" w:author="Katharina Huefner" w:date="2023-06-09T15:54:00Z">
              <w:r>
                <w:rPr>
                  <w:rFonts w:eastAsia="Arial" w:cs="Arial"/>
                  <w:color w:val="000000"/>
                  <w:kern w:val="0"/>
                  <w:sz w:val="20"/>
                  <w:szCs w:val="20"/>
                  <w:lang w:val="en-US" w:eastAsia="en-US" w:bidi="ar-SA"/>
                </w:rPr>
                <w:t>TRP</w:t>
              </w:r>
            </w:ins>
          </w:p>
        </w:tc>
        <w:tc>
          <w:tcPr>
            <w:tcW w:w="2268"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14" w:author="Katharina Huefner" w:date="2023-06-09T15:54:00Z">
              <w:r>
                <w:rPr>
                  <w:rFonts w:eastAsia="Arial" w:cs="Arial"/>
                  <w:color w:val="000000"/>
                  <w:kern w:val="0"/>
                  <w:sz w:val="20"/>
                  <w:szCs w:val="20"/>
                  <w:lang w:val="en-US" w:eastAsia="en-US" w:bidi="ar-SA"/>
                </w:rPr>
                <w:t>Intercept</w:t>
              </w:r>
            </w:ins>
          </w:p>
        </w:tc>
        <w:tc>
          <w:tcPr>
            <w:tcW w:w="1531"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15" w:author="Katharina Huefner" w:date="2023-06-09T15:54:00Z">
              <w:r>
                <w:rPr>
                  <w:rFonts w:eastAsia="Arial" w:cs="Arial"/>
                  <w:color w:val="000000"/>
                  <w:kern w:val="0"/>
                  <w:sz w:val="20"/>
                  <w:szCs w:val="20"/>
                  <w:lang w:val="en-US" w:eastAsia="en-US" w:bidi="ar-SA"/>
                </w:rPr>
                <w:t>baseline</w:t>
              </w:r>
            </w:ins>
          </w:p>
        </w:tc>
        <w:tc>
          <w:tcPr>
            <w:tcW w:w="1533"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209"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16" w:author="Katharina Huefner" w:date="2023-06-09T15:54:00Z">
              <w:r>
                <w:rPr>
                  <w:rFonts w:eastAsia="Arial" w:cs="Arial"/>
                  <w:color w:val="000000"/>
                  <w:kern w:val="0"/>
                  <w:sz w:val="20"/>
                  <w:szCs w:val="20"/>
                  <w:lang w:val="en-US" w:eastAsia="en-US" w:bidi="ar-SA"/>
                </w:rPr>
                <w:t>0.12 [-0.052 - 0.29]</w:t>
              </w:r>
            </w:ins>
          </w:p>
        </w:tc>
        <w:tc>
          <w:tcPr>
            <w:tcW w:w="1531"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17" w:author="Katharina Huefner" w:date="2023-06-09T15:54:00Z">
              <w:r>
                <w:rPr>
                  <w:rFonts w:eastAsia="Arial" w:cs="Arial"/>
                  <w:color w:val="000000"/>
                  <w:kern w:val="0"/>
                  <w:sz w:val="20"/>
                  <w:szCs w:val="20"/>
                  <w:lang w:val="en-US" w:eastAsia="en-US" w:bidi="ar-SA"/>
                </w:rPr>
                <w:t>ns (0.17)</w:t>
              </w:r>
            </w:ins>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268"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18" w:author="Katharina Huefner" w:date="2023-06-09T15:54:00Z">
              <w:r>
                <w:rPr>
                  <w:rFonts w:eastAsia="Arial" w:cs="Arial"/>
                  <w:color w:val="000000"/>
                  <w:kern w:val="0"/>
                  <w:sz w:val="20"/>
                  <w:szCs w:val="20"/>
                  <w:lang w:val="en-US" w:eastAsia="en-US" w:bidi="ar-SA"/>
                </w:rPr>
                <w:t>log NEO</w:t>
              </w:r>
            </w:ins>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53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rPr>
            </w:pPr>
            <w:ins w:id="419" w:author="Katharina Huefner" w:date="2023-06-09T15:54:00Z">
              <w:r>
                <w:rPr>
                  <w:rFonts w:eastAsia="Arial" w:cs="Arial"/>
                  <w:color w:val="000000"/>
                  <w:kern w:val="0"/>
                  <w:sz w:val="20"/>
                  <w:szCs w:val="20"/>
                  <w:lang w:val="en-US" w:eastAsia="en-US" w:bidi="ar-SA"/>
                </w:rPr>
                <w:t>165</w:t>
              </w:r>
            </w:ins>
          </w:p>
        </w:tc>
        <w:tc>
          <w:tcPr>
            <w:tcW w:w="220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20" w:author="Katharina Huefner" w:date="2023-06-09T15:54:00Z">
              <w:r>
                <w:rPr>
                  <w:rFonts w:eastAsia="Arial" w:cs="Arial"/>
                  <w:color w:val="000000"/>
                  <w:kern w:val="0"/>
                  <w:sz w:val="20"/>
                  <w:szCs w:val="20"/>
                  <w:lang w:val="en-US" w:eastAsia="en-US" w:bidi="ar-SA"/>
                </w:rPr>
                <w:t>-0.19 [-0.34 - -0.04]</w:t>
              </w:r>
            </w:ins>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21" w:author="Katharina Huefner" w:date="2023-06-09T15:54:00Z">
              <w:r>
                <w:rPr>
                  <w:rFonts w:eastAsia="Arial" w:cs="Arial"/>
                  <w:color w:val="000000"/>
                  <w:kern w:val="0"/>
                  <w:sz w:val="20"/>
                  <w:szCs w:val="20"/>
                  <w:lang w:val="en-US" w:eastAsia="en-US" w:bidi="ar-SA"/>
                </w:rPr>
                <w:t>p = 0.013</w:t>
              </w:r>
            </w:ins>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268"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22" w:author="Katharina Huefner" w:date="2023-06-09T15:54:00Z">
              <w:r>
                <w:rPr>
                  <w:rFonts w:eastAsia="Arial" w:cs="Arial"/>
                  <w:color w:val="000000"/>
                  <w:kern w:val="0"/>
                  <w:sz w:val="20"/>
                  <w:szCs w:val="20"/>
                  <w:lang w:val="en-US" w:eastAsia="en-US" w:bidi="ar-SA"/>
                </w:rPr>
                <w:t>HADS, depression score</w:t>
              </w:r>
            </w:ins>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23" w:author="Katharina Huefner" w:date="2023-06-09T15:54:00Z">
              <w:r>
                <w:rPr>
                  <w:rFonts w:eastAsia="Arial" w:cs="Arial"/>
                  <w:color w:val="000000"/>
                  <w:kern w:val="0"/>
                  <w:sz w:val="20"/>
                  <w:szCs w:val="20"/>
                  <w:lang w:val="en-US" w:eastAsia="en-US" w:bidi="ar-SA"/>
                </w:rPr>
                <w:t xml:space="preserve">≥ </w:t>
              </w:r>
            </w:ins>
            <w:ins w:id="424" w:author="Katharina Huefner" w:date="2023-06-09T15:54:00Z">
              <w:r>
                <w:rPr>
                  <w:rFonts w:eastAsia="Arial" w:cs="Arial"/>
                  <w:color w:val="000000"/>
                  <w:kern w:val="0"/>
                  <w:sz w:val="20"/>
                  <w:szCs w:val="20"/>
                  <w:lang w:val="en-US" w:eastAsia="en-US" w:bidi="ar-SA"/>
                </w:rPr>
                <w:t>8</w:t>
              </w:r>
            </w:ins>
          </w:p>
        </w:tc>
        <w:tc>
          <w:tcPr>
            <w:tcW w:w="153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rPr>
            </w:pPr>
            <w:ins w:id="425" w:author="Katharina Huefner" w:date="2023-06-09T15:54:00Z">
              <w:r>
                <w:rPr>
                  <w:rFonts w:eastAsia="Arial" w:cs="Arial"/>
                  <w:color w:val="000000"/>
                  <w:kern w:val="0"/>
                  <w:sz w:val="20"/>
                  <w:szCs w:val="20"/>
                  <w:lang w:val="en-US" w:eastAsia="en-US" w:bidi="ar-SA"/>
                </w:rPr>
                <w:t>41</w:t>
              </w:r>
            </w:ins>
          </w:p>
        </w:tc>
        <w:tc>
          <w:tcPr>
            <w:tcW w:w="220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26" w:author="Katharina Huefner" w:date="2023-06-09T15:54:00Z">
              <w:r>
                <w:rPr>
                  <w:rFonts w:eastAsia="Arial" w:cs="Arial"/>
                  <w:color w:val="000000"/>
                  <w:kern w:val="0"/>
                  <w:sz w:val="20"/>
                  <w:szCs w:val="20"/>
                  <w:lang w:val="en-US" w:eastAsia="en-US" w:bidi="ar-SA"/>
                </w:rPr>
                <w:t>-0.48 [-0.83 - -0.14]</w:t>
              </w:r>
            </w:ins>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27" w:author="Katharina Huefner" w:date="2023-06-09T15:54:00Z">
              <w:r>
                <w:rPr>
                  <w:rFonts w:eastAsia="Arial" w:cs="Arial"/>
                  <w:color w:val="000000"/>
                  <w:kern w:val="0"/>
                  <w:sz w:val="20"/>
                  <w:szCs w:val="20"/>
                  <w:lang w:val="en-US" w:eastAsia="en-US" w:bidi="ar-SA"/>
                </w:rPr>
                <w:t>p = 0.0064</w:t>
              </w:r>
            </w:ins>
          </w:p>
        </w:tc>
      </w:tr>
      <w:tr>
        <w:trPr>
          <w:trHeight w:val="360" w:hRule="atLeast"/>
        </w:trPr>
        <w:tc>
          <w:tcPr>
            <w:tcW w:w="1246" w:type="dxa"/>
            <w:vMerge w:val="restart"/>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28" w:author="Katharina Huefner" w:date="2023-06-09T15:54:00Z">
              <w:r>
                <w:rPr>
                  <w:rFonts w:eastAsia="Arial" w:cs="Arial"/>
                  <w:color w:val="000000"/>
                  <w:kern w:val="0"/>
                  <w:sz w:val="20"/>
                  <w:szCs w:val="20"/>
                  <w:lang w:val="en-US" w:eastAsia="en-US" w:bidi="ar-SA"/>
                </w:rPr>
                <w:t>log KYN</w:t>
              </w:r>
            </w:ins>
          </w:p>
        </w:tc>
        <w:tc>
          <w:tcPr>
            <w:tcW w:w="2268"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29" w:author="Katharina Huefner" w:date="2023-06-09T15:54:00Z">
              <w:r>
                <w:rPr>
                  <w:rFonts w:eastAsia="Arial" w:cs="Arial"/>
                  <w:color w:val="000000"/>
                  <w:kern w:val="0"/>
                  <w:sz w:val="20"/>
                  <w:szCs w:val="20"/>
                  <w:lang w:val="en-US" w:eastAsia="en-US" w:bidi="ar-SA"/>
                </w:rPr>
                <w:t>Intercept</w:t>
              </w:r>
            </w:ins>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30" w:author="Katharina Huefner" w:date="2023-06-09T15:54:00Z">
              <w:r>
                <w:rPr>
                  <w:rFonts w:eastAsia="Arial" w:cs="Arial"/>
                  <w:color w:val="000000"/>
                  <w:kern w:val="0"/>
                  <w:sz w:val="20"/>
                  <w:szCs w:val="20"/>
                  <w:lang w:val="en-US" w:eastAsia="en-US" w:bidi="ar-SA"/>
                </w:rPr>
                <w:t>baseline</w:t>
              </w:r>
            </w:ins>
          </w:p>
        </w:tc>
        <w:tc>
          <w:tcPr>
            <w:tcW w:w="153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20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31" w:author="Katharina Huefner" w:date="2023-06-09T15:54:00Z">
              <w:r>
                <w:rPr>
                  <w:rFonts w:eastAsia="Arial" w:cs="Arial"/>
                  <w:color w:val="000000"/>
                  <w:kern w:val="0"/>
                  <w:sz w:val="20"/>
                  <w:szCs w:val="20"/>
                  <w:lang w:val="en-US" w:eastAsia="en-US" w:bidi="ar-SA"/>
                </w:rPr>
                <w:t>-0.19 [-0.36 - -0.012]</w:t>
              </w:r>
            </w:ins>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32" w:author="Katharina Huefner" w:date="2023-06-09T15:54:00Z">
              <w:r>
                <w:rPr>
                  <w:rFonts w:eastAsia="Arial" w:cs="Arial"/>
                  <w:color w:val="000000"/>
                  <w:kern w:val="0"/>
                  <w:sz w:val="20"/>
                  <w:szCs w:val="20"/>
                  <w:lang w:val="en-US" w:eastAsia="en-US" w:bidi="ar-SA"/>
                </w:rPr>
                <w:t>p = 0.036</w:t>
              </w:r>
            </w:ins>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268"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33" w:author="Katharina Huefner" w:date="2023-06-09T15:54:00Z">
              <w:r>
                <w:rPr>
                  <w:rFonts w:eastAsia="Arial" w:cs="Arial"/>
                  <w:color w:val="000000"/>
                  <w:kern w:val="0"/>
                  <w:sz w:val="20"/>
                  <w:szCs w:val="20"/>
                  <w:lang w:val="en-US" w:eastAsia="en-US" w:bidi="ar-SA"/>
                </w:rPr>
                <w:t>SARS-CoV-2</w:t>
              </w:r>
            </w:ins>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53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rPr>
            </w:pPr>
            <w:ins w:id="434" w:author="Katharina Huefner" w:date="2023-06-09T15:54:00Z">
              <w:r>
                <w:rPr>
                  <w:rFonts w:eastAsia="Arial" w:cs="Arial"/>
                  <w:color w:val="000000"/>
                  <w:kern w:val="0"/>
                  <w:sz w:val="20"/>
                  <w:szCs w:val="20"/>
                  <w:lang w:val="en-US" w:eastAsia="en-US" w:bidi="ar-SA"/>
                </w:rPr>
                <w:t>64</w:t>
              </w:r>
            </w:ins>
          </w:p>
        </w:tc>
        <w:tc>
          <w:tcPr>
            <w:tcW w:w="220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35" w:author="Katharina Huefner" w:date="2023-06-09T15:54:00Z">
              <w:r>
                <w:rPr>
                  <w:rFonts w:eastAsia="Arial" w:cs="Arial"/>
                  <w:color w:val="000000"/>
                  <w:kern w:val="0"/>
                  <w:sz w:val="20"/>
                  <w:szCs w:val="20"/>
                  <w:lang w:val="en-US" w:eastAsia="en-US" w:bidi="ar-SA"/>
                </w:rPr>
                <w:t>0.48 [0.2 - 0.76]</w:t>
              </w:r>
            </w:ins>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36" w:author="Katharina Huefner" w:date="2023-06-09T15:54:00Z">
              <w:r>
                <w:rPr>
                  <w:rFonts w:eastAsia="Arial" w:cs="Arial"/>
                  <w:color w:val="000000"/>
                  <w:kern w:val="0"/>
                  <w:sz w:val="20"/>
                  <w:szCs w:val="20"/>
                  <w:lang w:val="en-US" w:eastAsia="en-US" w:bidi="ar-SA"/>
                </w:rPr>
                <w:t>p = 0.001</w:t>
              </w:r>
            </w:ins>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268"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37" w:author="Katharina Huefner" w:date="2023-06-09T15:54:00Z">
              <w:r>
                <w:rPr>
                  <w:rFonts w:eastAsia="Arial" w:cs="Arial"/>
                  <w:color w:val="000000"/>
                  <w:kern w:val="0"/>
                  <w:sz w:val="20"/>
                  <w:szCs w:val="20"/>
                  <w:lang w:val="en-US" w:eastAsia="en-US" w:bidi="ar-SA"/>
                </w:rPr>
                <w:t>log NEO</w:t>
              </w:r>
            </w:ins>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53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rPr>
            </w:pPr>
            <w:ins w:id="438" w:author="Katharina Huefner" w:date="2023-06-09T15:54:00Z">
              <w:r>
                <w:rPr>
                  <w:rFonts w:eastAsia="Arial" w:cs="Arial"/>
                  <w:color w:val="000000"/>
                  <w:kern w:val="0"/>
                  <w:sz w:val="20"/>
                  <w:szCs w:val="20"/>
                  <w:lang w:val="en-US" w:eastAsia="en-US" w:bidi="ar-SA"/>
                </w:rPr>
                <w:t>165</w:t>
              </w:r>
            </w:ins>
          </w:p>
        </w:tc>
        <w:tc>
          <w:tcPr>
            <w:tcW w:w="220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39" w:author="Katharina Huefner" w:date="2023-06-09T15:54:00Z">
              <w:r>
                <w:rPr>
                  <w:rFonts w:eastAsia="Arial" w:cs="Arial"/>
                  <w:color w:val="000000"/>
                  <w:kern w:val="0"/>
                  <w:sz w:val="20"/>
                  <w:szCs w:val="20"/>
                  <w:lang w:val="en-US" w:eastAsia="en-US" w:bidi="ar-SA"/>
                </w:rPr>
                <w:t>0.35 [0.2 - 0.49]</w:t>
              </w:r>
            </w:ins>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40" w:author="Katharina Huefner" w:date="2023-06-09T15:54:00Z">
              <w:r>
                <w:rPr>
                  <w:rFonts w:eastAsia="Arial" w:cs="Arial"/>
                  <w:color w:val="000000"/>
                  <w:kern w:val="0"/>
                  <w:sz w:val="20"/>
                  <w:szCs w:val="20"/>
                  <w:lang w:val="en-US" w:eastAsia="en-US" w:bidi="ar-SA"/>
                </w:rPr>
                <w:t>p = 4.9e-06</w:t>
              </w:r>
            </w:ins>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268"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41" w:author="Katharina Huefner" w:date="2023-06-09T15:54:00Z">
              <w:r>
                <w:rPr>
                  <w:rFonts w:eastAsia="Arial" w:cs="Arial"/>
                  <w:color w:val="000000"/>
                  <w:kern w:val="0"/>
                  <w:sz w:val="20"/>
                  <w:szCs w:val="20"/>
                  <w:lang w:val="en-US" w:eastAsia="en-US" w:bidi="ar-SA"/>
                </w:rPr>
                <w:t>log NLR</w:t>
              </w:r>
            </w:ins>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53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rPr>
            </w:pPr>
            <w:ins w:id="442" w:author="Katharina Huefner" w:date="2023-06-09T15:54:00Z">
              <w:r>
                <w:rPr>
                  <w:rFonts w:eastAsia="Arial" w:cs="Arial"/>
                  <w:color w:val="000000"/>
                  <w:kern w:val="0"/>
                  <w:sz w:val="20"/>
                  <w:szCs w:val="20"/>
                  <w:lang w:val="en-US" w:eastAsia="en-US" w:bidi="ar-SA"/>
                </w:rPr>
                <w:t>165</w:t>
              </w:r>
            </w:ins>
          </w:p>
        </w:tc>
        <w:tc>
          <w:tcPr>
            <w:tcW w:w="220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43" w:author="Katharina Huefner" w:date="2023-06-09T15:54:00Z">
              <w:r>
                <w:rPr>
                  <w:rFonts w:eastAsia="Arial" w:cs="Arial"/>
                  <w:color w:val="000000"/>
                  <w:kern w:val="0"/>
                  <w:sz w:val="20"/>
                  <w:szCs w:val="20"/>
                  <w:lang w:val="en-US" w:eastAsia="en-US" w:bidi="ar-SA"/>
                </w:rPr>
                <w:t>-0.19 [-0.32 - -0.051]</w:t>
              </w:r>
            </w:ins>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44" w:author="Katharina Huefner" w:date="2023-06-09T15:54:00Z">
              <w:r>
                <w:rPr>
                  <w:rFonts w:eastAsia="Arial" w:cs="Arial"/>
                  <w:color w:val="000000"/>
                  <w:kern w:val="0"/>
                  <w:sz w:val="20"/>
                  <w:szCs w:val="20"/>
                  <w:lang w:val="en-US" w:eastAsia="en-US" w:bidi="ar-SA"/>
                </w:rPr>
                <w:t>p = 0.0074</w:t>
              </w:r>
            </w:ins>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268"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45" w:author="Katharina Huefner" w:date="2023-06-09T15:54:00Z">
              <w:r>
                <w:rPr>
                  <w:rFonts w:eastAsia="Arial" w:cs="Arial"/>
                  <w:color w:val="000000"/>
                  <w:kern w:val="0"/>
                  <w:sz w:val="20"/>
                  <w:szCs w:val="20"/>
                  <w:lang w:val="en-US" w:eastAsia="en-US" w:bidi="ar-SA"/>
                </w:rPr>
                <w:t>age</w:t>
              </w:r>
            </w:ins>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53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rPr>
            </w:pPr>
            <w:ins w:id="446" w:author="Katharina Huefner" w:date="2023-06-09T15:54:00Z">
              <w:r>
                <w:rPr>
                  <w:rFonts w:eastAsia="Arial" w:cs="Arial"/>
                  <w:color w:val="000000"/>
                  <w:kern w:val="0"/>
                  <w:sz w:val="20"/>
                  <w:szCs w:val="20"/>
                  <w:lang w:val="en-US" w:eastAsia="en-US" w:bidi="ar-SA"/>
                </w:rPr>
                <w:t>165</w:t>
              </w:r>
            </w:ins>
          </w:p>
        </w:tc>
        <w:tc>
          <w:tcPr>
            <w:tcW w:w="220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47" w:author="Katharina Huefner" w:date="2023-06-09T15:54:00Z">
              <w:r>
                <w:rPr>
                  <w:rFonts w:eastAsia="Arial" w:cs="Arial"/>
                  <w:color w:val="000000"/>
                  <w:kern w:val="0"/>
                  <w:sz w:val="20"/>
                  <w:szCs w:val="20"/>
                  <w:lang w:val="en-US" w:eastAsia="en-US" w:bidi="ar-SA"/>
                </w:rPr>
                <w:t>0.21 [0.067 - 0.35]</w:t>
              </w:r>
            </w:ins>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48" w:author="Katharina Huefner" w:date="2023-06-09T15:54:00Z">
              <w:r>
                <w:rPr>
                  <w:rFonts w:eastAsia="Arial" w:cs="Arial"/>
                  <w:color w:val="000000"/>
                  <w:kern w:val="0"/>
                  <w:sz w:val="20"/>
                  <w:szCs w:val="20"/>
                  <w:lang w:val="en-US" w:eastAsia="en-US" w:bidi="ar-SA"/>
                </w:rPr>
                <w:t>p = 0.0041</w:t>
              </w:r>
            </w:ins>
          </w:p>
        </w:tc>
      </w:tr>
      <w:tr>
        <w:trPr>
          <w:trHeight w:val="360" w:hRule="atLeast"/>
        </w:trPr>
        <w:tc>
          <w:tcPr>
            <w:tcW w:w="1246" w:type="dxa"/>
            <w:vMerge w:val="restart"/>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49" w:author="Katharina Huefner" w:date="2023-06-09T15:54:00Z">
              <w:r>
                <w:rPr>
                  <w:rFonts w:eastAsia="Arial" w:cs="Arial"/>
                  <w:color w:val="000000"/>
                  <w:kern w:val="0"/>
                  <w:sz w:val="20"/>
                  <w:szCs w:val="20"/>
                  <w:lang w:val="en-US" w:eastAsia="en-US" w:bidi="ar-SA"/>
                </w:rPr>
                <w:t>log KYN/TRP</w:t>
              </w:r>
            </w:ins>
          </w:p>
        </w:tc>
        <w:tc>
          <w:tcPr>
            <w:tcW w:w="2268"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50" w:author="Katharina Huefner" w:date="2023-06-09T15:54:00Z">
              <w:r>
                <w:rPr>
                  <w:rFonts w:eastAsia="Arial" w:cs="Arial"/>
                  <w:color w:val="000000"/>
                  <w:kern w:val="0"/>
                  <w:sz w:val="20"/>
                  <w:szCs w:val="20"/>
                  <w:lang w:val="en-US" w:eastAsia="en-US" w:bidi="ar-SA"/>
                </w:rPr>
                <w:t>Intercept</w:t>
              </w:r>
            </w:ins>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51" w:author="Katharina Huefner" w:date="2023-06-09T15:54:00Z">
              <w:r>
                <w:rPr>
                  <w:rFonts w:eastAsia="Arial" w:cs="Arial"/>
                  <w:color w:val="000000"/>
                  <w:kern w:val="0"/>
                  <w:sz w:val="20"/>
                  <w:szCs w:val="20"/>
                  <w:lang w:val="en-US" w:eastAsia="en-US" w:bidi="ar-SA"/>
                </w:rPr>
                <w:t>baseline</w:t>
              </w:r>
            </w:ins>
          </w:p>
        </w:tc>
        <w:tc>
          <w:tcPr>
            <w:tcW w:w="153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20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52" w:author="Katharina Huefner" w:date="2023-06-09T15:54:00Z">
              <w:r>
                <w:rPr>
                  <w:rFonts w:eastAsia="Arial" w:cs="Arial"/>
                  <w:color w:val="000000"/>
                  <w:kern w:val="0"/>
                  <w:sz w:val="20"/>
                  <w:szCs w:val="20"/>
                  <w:lang w:val="en-US" w:eastAsia="en-US" w:bidi="ar-SA"/>
                </w:rPr>
                <w:t>-0.16 [-0.32 - -0.004]</w:t>
              </w:r>
            </w:ins>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53" w:author="Katharina Huefner" w:date="2023-06-09T15:54:00Z">
              <w:r>
                <w:rPr>
                  <w:rFonts w:eastAsia="Arial" w:cs="Arial"/>
                  <w:color w:val="000000"/>
                  <w:kern w:val="0"/>
                  <w:sz w:val="20"/>
                  <w:szCs w:val="20"/>
                  <w:lang w:val="en-US" w:eastAsia="en-US" w:bidi="ar-SA"/>
                </w:rPr>
                <w:t>p = 0.045</w:t>
              </w:r>
            </w:ins>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268"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54" w:author="Katharina Huefner" w:date="2023-06-09T15:54:00Z">
              <w:r>
                <w:rPr>
                  <w:rFonts w:eastAsia="Arial" w:cs="Arial"/>
                  <w:color w:val="000000"/>
                  <w:kern w:val="0"/>
                  <w:sz w:val="20"/>
                  <w:szCs w:val="20"/>
                  <w:lang w:val="en-US" w:eastAsia="en-US" w:bidi="ar-SA"/>
                </w:rPr>
                <w:t>SARS-CoV-2</w:t>
              </w:r>
            </w:ins>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53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rPr>
            </w:pPr>
            <w:ins w:id="455" w:author="Katharina Huefner" w:date="2023-06-09T15:54:00Z">
              <w:r>
                <w:rPr>
                  <w:rFonts w:eastAsia="Arial" w:cs="Arial"/>
                  <w:color w:val="000000"/>
                  <w:kern w:val="0"/>
                  <w:sz w:val="20"/>
                  <w:szCs w:val="20"/>
                  <w:lang w:val="en-US" w:eastAsia="en-US" w:bidi="ar-SA"/>
                </w:rPr>
                <w:t>64</w:t>
              </w:r>
            </w:ins>
          </w:p>
        </w:tc>
        <w:tc>
          <w:tcPr>
            <w:tcW w:w="220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56" w:author="Katharina Huefner" w:date="2023-06-09T15:54:00Z">
              <w:r>
                <w:rPr>
                  <w:rFonts w:eastAsia="Arial" w:cs="Arial"/>
                  <w:color w:val="000000"/>
                  <w:kern w:val="0"/>
                  <w:sz w:val="20"/>
                  <w:szCs w:val="20"/>
                  <w:lang w:val="en-US" w:eastAsia="en-US" w:bidi="ar-SA"/>
                </w:rPr>
                <w:t>0.42 [0.16 - 0.68]</w:t>
              </w:r>
            </w:ins>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57" w:author="Katharina Huefner" w:date="2023-06-09T15:54:00Z">
              <w:r>
                <w:rPr>
                  <w:rFonts w:eastAsia="Arial" w:cs="Arial"/>
                  <w:color w:val="000000"/>
                  <w:kern w:val="0"/>
                  <w:sz w:val="20"/>
                  <w:szCs w:val="20"/>
                  <w:lang w:val="en-US" w:eastAsia="en-US" w:bidi="ar-SA"/>
                </w:rPr>
                <w:t>p = 0.0017</w:t>
              </w:r>
            </w:ins>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268"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58" w:author="Katharina Huefner" w:date="2023-06-09T15:54:00Z">
              <w:r>
                <w:rPr>
                  <w:rFonts w:eastAsia="Arial" w:cs="Arial"/>
                  <w:color w:val="000000"/>
                  <w:kern w:val="0"/>
                  <w:sz w:val="20"/>
                  <w:szCs w:val="20"/>
                  <w:lang w:val="en-US" w:eastAsia="en-US" w:bidi="ar-SA"/>
                </w:rPr>
                <w:t>log NEO</w:t>
              </w:r>
            </w:ins>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53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rPr>
            </w:pPr>
            <w:ins w:id="459" w:author="Katharina Huefner" w:date="2023-06-09T15:54:00Z">
              <w:r>
                <w:rPr>
                  <w:rFonts w:eastAsia="Arial" w:cs="Arial"/>
                  <w:color w:val="000000"/>
                  <w:kern w:val="0"/>
                  <w:sz w:val="20"/>
                  <w:szCs w:val="20"/>
                  <w:lang w:val="en-US" w:eastAsia="en-US" w:bidi="ar-SA"/>
                </w:rPr>
                <w:t>165</w:t>
              </w:r>
            </w:ins>
          </w:p>
        </w:tc>
        <w:tc>
          <w:tcPr>
            <w:tcW w:w="220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60" w:author="Katharina Huefner" w:date="2023-06-09T15:54:00Z">
              <w:r>
                <w:rPr>
                  <w:rFonts w:eastAsia="Arial" w:cs="Arial"/>
                  <w:color w:val="000000"/>
                  <w:kern w:val="0"/>
                  <w:sz w:val="20"/>
                  <w:szCs w:val="20"/>
                  <w:lang w:val="en-US" w:eastAsia="en-US" w:bidi="ar-SA"/>
                </w:rPr>
                <w:t>0.47 [0.34 - 0.61]</w:t>
              </w:r>
            </w:ins>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61" w:author="Katharina Huefner" w:date="2023-06-09T15:54:00Z">
              <w:r>
                <w:rPr>
                  <w:rFonts w:eastAsia="Arial" w:cs="Arial"/>
                  <w:color w:val="000000"/>
                  <w:kern w:val="0"/>
                  <w:sz w:val="20"/>
                  <w:szCs w:val="20"/>
                  <w:lang w:val="en-US" w:eastAsia="en-US" w:bidi="ar-SA"/>
                </w:rPr>
                <w:t>p = 5.4e-11</w:t>
              </w:r>
            </w:ins>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268"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62" w:author="Katharina Huefner" w:date="2023-06-09T15:54:00Z">
              <w:r>
                <w:rPr>
                  <w:rFonts w:eastAsia="Arial" w:cs="Arial"/>
                  <w:color w:val="000000"/>
                  <w:kern w:val="0"/>
                  <w:sz w:val="20"/>
                  <w:szCs w:val="20"/>
                  <w:lang w:val="en-US" w:eastAsia="en-US" w:bidi="ar-SA"/>
                </w:rPr>
                <w:t>age</w:t>
              </w:r>
            </w:ins>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53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rPr>
            </w:pPr>
            <w:ins w:id="463" w:author="Katharina Huefner" w:date="2023-06-09T15:54:00Z">
              <w:r>
                <w:rPr>
                  <w:rFonts w:eastAsia="Arial" w:cs="Arial"/>
                  <w:color w:val="000000"/>
                  <w:kern w:val="0"/>
                  <w:sz w:val="20"/>
                  <w:szCs w:val="20"/>
                  <w:lang w:val="en-US" w:eastAsia="en-US" w:bidi="ar-SA"/>
                </w:rPr>
                <w:t>165</w:t>
              </w:r>
            </w:ins>
          </w:p>
        </w:tc>
        <w:tc>
          <w:tcPr>
            <w:tcW w:w="220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64" w:author="Katharina Huefner" w:date="2023-06-09T15:54:00Z">
              <w:r>
                <w:rPr>
                  <w:rFonts w:eastAsia="Arial" w:cs="Arial"/>
                  <w:color w:val="000000"/>
                  <w:kern w:val="0"/>
                  <w:sz w:val="20"/>
                  <w:szCs w:val="20"/>
                  <w:lang w:val="en-US" w:eastAsia="en-US" w:bidi="ar-SA"/>
                </w:rPr>
                <w:t>0.26 [0.12 - 0.39]</w:t>
              </w:r>
            </w:ins>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65" w:author="Katharina Huefner" w:date="2023-06-09T15:54:00Z">
              <w:r>
                <w:rPr>
                  <w:rFonts w:eastAsia="Arial" w:cs="Arial"/>
                  <w:color w:val="000000"/>
                  <w:kern w:val="0"/>
                  <w:sz w:val="20"/>
                  <w:szCs w:val="20"/>
                  <w:lang w:val="en-US" w:eastAsia="en-US" w:bidi="ar-SA"/>
                </w:rPr>
                <w:t>p = 0.00022</w:t>
              </w:r>
            </w:ins>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268"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66" w:author="Katharina Huefner" w:date="2023-06-09T15:54:00Z">
              <w:r>
                <w:rPr>
                  <w:rFonts w:eastAsia="Arial" w:cs="Arial"/>
                  <w:color w:val="000000"/>
                  <w:kern w:val="0"/>
                  <w:sz w:val="20"/>
                  <w:szCs w:val="20"/>
                  <w:lang w:val="en-US" w:eastAsia="en-US" w:bidi="ar-SA"/>
                </w:rPr>
                <w:t>PSS-4, mental stress score</w:t>
              </w:r>
            </w:ins>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53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rPr>
            </w:pPr>
            <w:ins w:id="467" w:author="Katharina Huefner" w:date="2023-06-09T15:54:00Z">
              <w:r>
                <w:rPr>
                  <w:rFonts w:eastAsia="Arial" w:cs="Arial"/>
                  <w:color w:val="000000"/>
                  <w:kern w:val="0"/>
                  <w:sz w:val="20"/>
                  <w:szCs w:val="20"/>
                  <w:lang w:val="en-US" w:eastAsia="en-US" w:bidi="ar-SA"/>
                </w:rPr>
                <w:t>165</w:t>
              </w:r>
            </w:ins>
          </w:p>
        </w:tc>
        <w:tc>
          <w:tcPr>
            <w:tcW w:w="220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68" w:author="Katharina Huefner" w:date="2023-06-09T15:54:00Z">
              <w:r>
                <w:rPr>
                  <w:rFonts w:eastAsia="Arial" w:cs="Arial"/>
                  <w:color w:val="000000"/>
                  <w:kern w:val="0"/>
                  <w:sz w:val="20"/>
                  <w:szCs w:val="20"/>
                  <w:lang w:val="en-US" w:eastAsia="en-US" w:bidi="ar-SA"/>
                </w:rPr>
                <w:t>0.18 [0.055 - 0.31]</w:t>
              </w:r>
            </w:ins>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69" w:author="Katharina Huefner" w:date="2023-06-09T15:54:00Z">
              <w:r>
                <w:rPr>
                  <w:rFonts w:eastAsia="Arial" w:cs="Arial"/>
                  <w:color w:val="000000"/>
                  <w:kern w:val="0"/>
                  <w:sz w:val="20"/>
                  <w:szCs w:val="20"/>
                  <w:lang w:val="en-US" w:eastAsia="en-US" w:bidi="ar-SA"/>
                </w:rPr>
                <w:t>p = 0.0052</w:t>
              </w:r>
            </w:ins>
          </w:p>
        </w:tc>
      </w:tr>
      <w:tr>
        <w:trPr>
          <w:trHeight w:val="360" w:hRule="atLeast"/>
        </w:trPr>
        <w:tc>
          <w:tcPr>
            <w:tcW w:w="1246" w:type="dxa"/>
            <w:vMerge w:val="restart"/>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70" w:author="Katharina Huefner" w:date="2023-06-09T15:54:00Z">
              <w:r>
                <w:rPr>
                  <w:rFonts w:eastAsia="Arial" w:cs="Arial"/>
                  <w:color w:val="000000"/>
                  <w:kern w:val="0"/>
                  <w:sz w:val="20"/>
                  <w:szCs w:val="20"/>
                  <w:lang w:val="en-US" w:eastAsia="en-US" w:bidi="ar-SA"/>
                </w:rPr>
                <w:t>log TYR</w:t>
              </w:r>
            </w:ins>
          </w:p>
        </w:tc>
        <w:tc>
          <w:tcPr>
            <w:tcW w:w="2268"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71" w:author="Katharina Huefner" w:date="2023-06-09T15:54:00Z">
              <w:r>
                <w:rPr>
                  <w:rFonts w:eastAsia="Arial" w:cs="Arial"/>
                  <w:color w:val="000000"/>
                  <w:kern w:val="0"/>
                  <w:sz w:val="20"/>
                  <w:szCs w:val="20"/>
                  <w:lang w:val="en-US" w:eastAsia="en-US" w:bidi="ar-SA"/>
                </w:rPr>
                <w:t>Intercept</w:t>
              </w:r>
            </w:ins>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72" w:author="Katharina Huefner" w:date="2023-06-09T15:54:00Z">
              <w:r>
                <w:rPr>
                  <w:rFonts w:eastAsia="Arial" w:cs="Arial"/>
                  <w:color w:val="000000"/>
                  <w:kern w:val="0"/>
                  <w:sz w:val="20"/>
                  <w:szCs w:val="20"/>
                  <w:lang w:val="en-US" w:eastAsia="en-US" w:bidi="ar-SA"/>
                </w:rPr>
                <w:t>baseline</w:t>
              </w:r>
            </w:ins>
          </w:p>
        </w:tc>
        <w:tc>
          <w:tcPr>
            <w:tcW w:w="153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20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73" w:author="Katharina Huefner" w:date="2023-06-09T15:54:00Z">
              <w:r>
                <w:rPr>
                  <w:rFonts w:eastAsia="Arial" w:cs="Arial"/>
                  <w:color w:val="000000"/>
                  <w:kern w:val="0"/>
                  <w:sz w:val="20"/>
                  <w:szCs w:val="20"/>
                  <w:lang w:val="en-US" w:eastAsia="en-US" w:bidi="ar-SA"/>
                </w:rPr>
                <w:t>-4.5e-16 [-0.14 - 0.14]</w:t>
              </w:r>
            </w:ins>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74" w:author="Katharina Huefner" w:date="2023-06-09T15:54:00Z">
              <w:r>
                <w:rPr>
                  <w:rFonts w:eastAsia="Arial" w:cs="Arial"/>
                  <w:color w:val="000000"/>
                  <w:kern w:val="0"/>
                  <w:sz w:val="20"/>
                  <w:szCs w:val="20"/>
                  <w:lang w:val="en-US" w:eastAsia="en-US" w:bidi="ar-SA"/>
                </w:rPr>
                <w:t>ns (1)</w:t>
              </w:r>
            </w:ins>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268"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75" w:author="Katharina Huefner" w:date="2023-06-09T15:54:00Z">
              <w:r>
                <w:rPr>
                  <w:rFonts w:eastAsia="Arial" w:cs="Arial"/>
                  <w:color w:val="000000"/>
                  <w:kern w:val="0"/>
                  <w:sz w:val="20"/>
                  <w:szCs w:val="20"/>
                  <w:lang w:val="en-US" w:eastAsia="en-US" w:bidi="ar-SA"/>
                </w:rPr>
                <w:t>log NEO</w:t>
              </w:r>
            </w:ins>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53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rPr>
            </w:pPr>
            <w:ins w:id="476" w:author="Katharina Huefner" w:date="2023-06-09T15:54:00Z">
              <w:r>
                <w:rPr>
                  <w:rFonts w:eastAsia="Arial" w:cs="Arial"/>
                  <w:color w:val="000000"/>
                  <w:kern w:val="0"/>
                  <w:sz w:val="20"/>
                  <w:szCs w:val="20"/>
                  <w:lang w:val="en-US" w:eastAsia="en-US" w:bidi="ar-SA"/>
                </w:rPr>
                <w:t>165</w:t>
              </w:r>
            </w:ins>
          </w:p>
        </w:tc>
        <w:tc>
          <w:tcPr>
            <w:tcW w:w="220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77" w:author="Katharina Huefner" w:date="2023-06-09T15:54:00Z">
              <w:r>
                <w:rPr>
                  <w:rFonts w:eastAsia="Arial" w:cs="Arial"/>
                  <w:color w:val="000000"/>
                  <w:kern w:val="0"/>
                  <w:sz w:val="20"/>
                  <w:szCs w:val="20"/>
                  <w:lang w:val="en-US" w:eastAsia="en-US" w:bidi="ar-SA"/>
                </w:rPr>
                <w:t>-0.2 [-0.35 - -0.048]</w:t>
              </w:r>
            </w:ins>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78" w:author="Katharina Huefner" w:date="2023-06-09T15:54:00Z">
              <w:r>
                <w:rPr>
                  <w:rFonts w:eastAsia="Arial" w:cs="Arial"/>
                  <w:color w:val="000000"/>
                  <w:kern w:val="0"/>
                  <w:sz w:val="20"/>
                  <w:szCs w:val="20"/>
                  <w:lang w:val="en-US" w:eastAsia="en-US" w:bidi="ar-SA"/>
                </w:rPr>
                <w:t>p = 0.01</w:t>
              </w:r>
            </w:ins>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268"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79" w:author="Katharina Huefner" w:date="2023-06-09T15:54:00Z">
              <w:r>
                <w:rPr>
                  <w:rFonts w:eastAsia="Arial" w:cs="Arial"/>
                  <w:color w:val="000000"/>
                  <w:kern w:val="0"/>
                  <w:sz w:val="20"/>
                  <w:szCs w:val="20"/>
                  <w:lang w:val="en-US" w:eastAsia="en-US" w:bidi="ar-SA"/>
                </w:rPr>
                <w:t>age</w:t>
              </w:r>
            </w:ins>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53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rPr>
            </w:pPr>
            <w:ins w:id="480" w:author="Katharina Huefner" w:date="2023-06-09T15:54:00Z">
              <w:r>
                <w:rPr>
                  <w:rFonts w:eastAsia="Arial" w:cs="Arial"/>
                  <w:color w:val="000000"/>
                  <w:kern w:val="0"/>
                  <w:sz w:val="20"/>
                  <w:szCs w:val="20"/>
                  <w:lang w:val="en-US" w:eastAsia="en-US" w:bidi="ar-SA"/>
                </w:rPr>
                <w:t>165</w:t>
              </w:r>
            </w:ins>
          </w:p>
        </w:tc>
        <w:tc>
          <w:tcPr>
            <w:tcW w:w="220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81" w:author="Katharina Huefner" w:date="2023-06-09T15:54:00Z">
              <w:r>
                <w:rPr>
                  <w:rFonts w:eastAsia="Arial" w:cs="Arial"/>
                  <w:color w:val="000000"/>
                  <w:kern w:val="0"/>
                  <w:sz w:val="20"/>
                  <w:szCs w:val="20"/>
                  <w:lang w:val="en-US" w:eastAsia="en-US" w:bidi="ar-SA"/>
                </w:rPr>
                <w:t>0.37 [0.21 - 0.52]</w:t>
              </w:r>
            </w:ins>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82" w:author="Katharina Huefner" w:date="2023-06-09T15:54:00Z">
              <w:r>
                <w:rPr>
                  <w:rFonts w:eastAsia="Arial" w:cs="Arial"/>
                  <w:color w:val="000000"/>
                  <w:kern w:val="0"/>
                  <w:sz w:val="20"/>
                  <w:szCs w:val="20"/>
                  <w:lang w:val="en-US" w:eastAsia="en-US" w:bidi="ar-SA"/>
                </w:rPr>
                <w:t>p = 4.5e-06</w:t>
              </w:r>
            </w:ins>
          </w:p>
        </w:tc>
      </w:tr>
      <w:tr>
        <w:trPr>
          <w:trHeight w:val="360" w:hRule="atLeast"/>
        </w:trPr>
        <w:tc>
          <w:tcPr>
            <w:tcW w:w="1246" w:type="dxa"/>
            <w:vMerge w:val="restart"/>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83" w:author="Katharina Huefner" w:date="2023-06-09T15:54:00Z">
              <w:r>
                <w:rPr>
                  <w:rFonts w:eastAsia="Arial" w:cs="Arial"/>
                  <w:color w:val="000000"/>
                  <w:kern w:val="0"/>
                  <w:sz w:val="20"/>
                  <w:szCs w:val="20"/>
                  <w:lang w:val="en-US" w:eastAsia="en-US" w:bidi="ar-SA"/>
                </w:rPr>
                <w:t>sqrt PHE/TYR</w:t>
              </w:r>
            </w:ins>
          </w:p>
        </w:tc>
        <w:tc>
          <w:tcPr>
            <w:tcW w:w="2268"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84" w:author="Katharina Huefner" w:date="2023-06-09T15:54:00Z">
              <w:r>
                <w:rPr>
                  <w:rFonts w:eastAsia="Arial" w:cs="Arial"/>
                  <w:color w:val="000000"/>
                  <w:kern w:val="0"/>
                  <w:sz w:val="20"/>
                  <w:szCs w:val="20"/>
                  <w:lang w:val="en-US" w:eastAsia="en-US" w:bidi="ar-SA"/>
                </w:rPr>
                <w:t>Intercept</w:t>
              </w:r>
            </w:ins>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85" w:author="Katharina Huefner" w:date="2023-06-09T15:54:00Z">
              <w:r>
                <w:rPr>
                  <w:rFonts w:eastAsia="Arial" w:cs="Arial"/>
                  <w:color w:val="000000"/>
                  <w:kern w:val="0"/>
                  <w:sz w:val="20"/>
                  <w:szCs w:val="20"/>
                  <w:lang w:val="en-US" w:eastAsia="en-US" w:bidi="ar-SA"/>
                </w:rPr>
                <w:t>baseline</w:t>
              </w:r>
            </w:ins>
          </w:p>
        </w:tc>
        <w:tc>
          <w:tcPr>
            <w:tcW w:w="153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20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86" w:author="Katharina Huefner" w:date="2023-06-09T15:54:00Z">
              <w:r>
                <w:rPr>
                  <w:rFonts w:eastAsia="Arial" w:cs="Arial"/>
                  <w:color w:val="000000"/>
                  <w:kern w:val="0"/>
                  <w:sz w:val="20"/>
                  <w:szCs w:val="20"/>
                  <w:lang w:val="en-US" w:eastAsia="en-US" w:bidi="ar-SA"/>
                </w:rPr>
                <w:t>0.15 [-0.04 - 0.34]</w:t>
              </w:r>
            </w:ins>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87" w:author="Katharina Huefner" w:date="2023-06-09T15:54:00Z">
              <w:r>
                <w:rPr>
                  <w:rFonts w:eastAsia="Arial" w:cs="Arial"/>
                  <w:color w:val="000000"/>
                  <w:kern w:val="0"/>
                  <w:sz w:val="20"/>
                  <w:szCs w:val="20"/>
                  <w:lang w:val="en-US" w:eastAsia="en-US" w:bidi="ar-SA"/>
                </w:rPr>
                <w:t>ns (0.12)</w:t>
              </w:r>
            </w:ins>
          </w:p>
        </w:tc>
      </w:tr>
      <w:tr>
        <w:trPr>
          <w:trHeight w:val="360" w:hRule="atLeast"/>
        </w:trPr>
        <w:tc>
          <w:tcPr>
            <w:tcW w:w="1246" w:type="dxa"/>
            <w:vMerge w:val="continue"/>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268"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88" w:author="Katharina Huefner" w:date="2023-06-09T15:54:00Z">
              <w:r>
                <w:rPr>
                  <w:rFonts w:eastAsia="Arial" w:cs="Arial"/>
                  <w:color w:val="000000"/>
                  <w:kern w:val="0"/>
                  <w:sz w:val="20"/>
                  <w:szCs w:val="20"/>
                  <w:lang w:val="en-US" w:eastAsia="en-US" w:bidi="ar-SA"/>
                </w:rPr>
                <w:t>SARS-CoV-2</w:t>
              </w:r>
            </w:ins>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53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rPr>
            </w:pPr>
            <w:ins w:id="489" w:author="Katharina Huefner" w:date="2023-06-09T15:54:00Z">
              <w:r>
                <w:rPr>
                  <w:rFonts w:eastAsia="Arial" w:cs="Arial"/>
                  <w:color w:val="000000"/>
                  <w:kern w:val="0"/>
                  <w:sz w:val="20"/>
                  <w:szCs w:val="20"/>
                  <w:lang w:val="en-US" w:eastAsia="en-US" w:bidi="ar-SA"/>
                </w:rPr>
                <w:t>64</w:t>
              </w:r>
            </w:ins>
          </w:p>
        </w:tc>
        <w:tc>
          <w:tcPr>
            <w:tcW w:w="220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90" w:author="Katharina Huefner" w:date="2023-06-09T15:54:00Z">
              <w:r>
                <w:rPr>
                  <w:rFonts w:eastAsia="Arial" w:cs="Arial"/>
                  <w:color w:val="000000"/>
                  <w:kern w:val="0"/>
                  <w:sz w:val="20"/>
                  <w:szCs w:val="20"/>
                  <w:lang w:val="en-US" w:eastAsia="en-US" w:bidi="ar-SA"/>
                </w:rPr>
                <w:t>-0.38 [-0.68 - -0.08]</w:t>
              </w:r>
            </w:ins>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91" w:author="Katharina Huefner" w:date="2023-06-09T15:54:00Z">
              <w:r>
                <w:rPr>
                  <w:rFonts w:eastAsia="Arial" w:cs="Arial"/>
                  <w:color w:val="000000"/>
                  <w:kern w:val="0"/>
                  <w:sz w:val="20"/>
                  <w:szCs w:val="20"/>
                  <w:lang w:val="en-US" w:eastAsia="en-US" w:bidi="ar-SA"/>
                </w:rPr>
                <w:t>p = 0.013</w:t>
              </w:r>
            </w:ins>
          </w:p>
        </w:tc>
      </w:tr>
      <w:tr>
        <w:trPr>
          <w:trHeight w:val="360" w:hRule="atLeast"/>
        </w:trPr>
        <w:tc>
          <w:tcPr>
            <w:tcW w:w="1246" w:type="dxa"/>
            <w:vMerge w:val="continue"/>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268"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92" w:author="Katharina Huefner" w:date="2023-06-09T15:54:00Z">
              <w:r>
                <w:rPr>
                  <w:rFonts w:eastAsia="Arial" w:cs="Arial"/>
                  <w:color w:val="000000"/>
                  <w:kern w:val="0"/>
                  <w:sz w:val="20"/>
                  <w:szCs w:val="20"/>
                  <w:lang w:val="en-US" w:eastAsia="en-US" w:bidi="ar-SA"/>
                </w:rPr>
                <w:t>age</w:t>
              </w:r>
            </w:ins>
          </w:p>
        </w:tc>
        <w:tc>
          <w:tcPr>
            <w:tcW w:w="1531"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533"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rPr>
            </w:pPr>
            <w:ins w:id="493" w:author="Katharina Huefner" w:date="2023-06-09T15:54:00Z">
              <w:r>
                <w:rPr>
                  <w:rFonts w:eastAsia="Arial" w:cs="Arial"/>
                  <w:color w:val="000000"/>
                  <w:kern w:val="0"/>
                  <w:sz w:val="20"/>
                  <w:szCs w:val="20"/>
                  <w:lang w:val="en-US" w:eastAsia="en-US" w:bidi="ar-SA"/>
                </w:rPr>
                <w:t>165</w:t>
              </w:r>
            </w:ins>
          </w:p>
        </w:tc>
        <w:tc>
          <w:tcPr>
            <w:tcW w:w="2209"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94" w:author="Katharina Huefner" w:date="2023-06-09T15:54:00Z">
              <w:r>
                <w:rPr>
                  <w:rFonts w:eastAsia="Arial" w:cs="Arial"/>
                  <w:color w:val="000000"/>
                  <w:kern w:val="0"/>
                  <w:sz w:val="20"/>
                  <w:szCs w:val="20"/>
                  <w:lang w:val="en-US" w:eastAsia="en-US" w:bidi="ar-SA"/>
                </w:rPr>
                <w:t>-0.27 [-0.41 - -0.12]</w:t>
              </w:r>
            </w:ins>
          </w:p>
        </w:tc>
        <w:tc>
          <w:tcPr>
            <w:tcW w:w="1531"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95" w:author="Katharina Huefner" w:date="2023-06-09T15:54:00Z">
              <w:r>
                <w:rPr>
                  <w:rFonts w:eastAsia="Arial" w:cs="Arial"/>
                  <w:color w:val="000000"/>
                  <w:kern w:val="0"/>
                  <w:sz w:val="20"/>
                  <w:szCs w:val="20"/>
                  <w:lang w:val="en-US" w:eastAsia="en-US" w:bidi="ar-SA"/>
                </w:rPr>
                <w:t>p = 0.00047</w:t>
              </w:r>
            </w:ins>
          </w:p>
        </w:tc>
      </w:tr>
      <w:tr>
        <w:trPr>
          <w:trHeight w:val="360" w:hRule="atLeast"/>
        </w:trPr>
        <w:tc>
          <w:tcPr>
            <w:tcW w:w="10318" w:type="dxa"/>
            <w:gridSpan w:val="6"/>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96" w:author="Katharina Huefner" w:date="2023-06-09T15:54:00Z">
              <w:r>
                <w:rPr>
                  <w:rFonts w:eastAsia="Arial" w:cs="Arial"/>
                  <w:color w:val="000000"/>
                  <w:kern w:val="0"/>
                  <w:sz w:val="20"/>
                  <w:szCs w:val="20"/>
                  <w:vertAlign w:val="superscript"/>
                  <w:lang w:val="en-US" w:eastAsia="en-US" w:bidi="ar-SA"/>
                </w:rPr>
                <w:t>a</w:t>
              </w:r>
            </w:ins>
            <w:ins w:id="497" w:author="Katharina Huefner" w:date="2023-06-09T15:54:00Z">
              <w:r>
                <w:rPr>
                  <w:rFonts w:eastAsia="Arial" w:cs="Arial"/>
                  <w:color w:val="000000"/>
                  <w:kern w:val="0"/>
                  <w:sz w:val="20"/>
                  <w:szCs w:val="20"/>
                  <w:lang w:val="en-US" w:eastAsia="en-US" w:bidi="ar-SA"/>
                </w:rPr>
                <w:t>TRP: tryptophan; KYN: kynurenine; KYN/TRP: kynurenine/tryptophan ratio; TYR: tyrosine; PHE/TYR: phenylalanine/tyrosine ratio.</w:t>
              </w:r>
            </w:ins>
          </w:p>
        </w:tc>
      </w:tr>
      <w:tr>
        <w:trPr>
          <w:trHeight w:val="360" w:hRule="atLeast"/>
        </w:trPr>
        <w:tc>
          <w:tcPr>
            <w:tcW w:w="10318" w:type="dxa"/>
            <w:gridSpan w:val="6"/>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498" w:author="Katharina Huefner" w:date="2023-06-09T15:54:00Z">
              <w:r>
                <w:rPr>
                  <w:rFonts w:eastAsia="Arial" w:cs="Arial"/>
                  <w:color w:val="000000"/>
                  <w:kern w:val="0"/>
                  <w:sz w:val="20"/>
                  <w:szCs w:val="20"/>
                  <w:vertAlign w:val="superscript"/>
                  <w:lang w:val="en-US" w:eastAsia="en-US" w:bidi="ar-SA"/>
                </w:rPr>
                <w:t>b</w:t>
              </w:r>
            </w:ins>
            <w:ins w:id="499" w:author="Katharina Huefner" w:date="2023-06-09T15:54:00Z">
              <w:r>
                <w:rPr>
                  <w:rFonts w:eastAsia="Arial" w:cs="Arial"/>
                  <w:color w:val="000000"/>
                  <w:kern w:val="0"/>
                  <w:sz w:val="20"/>
                  <w:szCs w:val="20"/>
                  <w:lang w:val="en-US" w:eastAsia="en-US" w:bidi="ar-SA"/>
                </w:rPr>
                <w:t>NEO: neopterin; HADS: hospital anxiety and depression scale; NLR: neutrophil - lymphocyte ratio; PSS-4: perceived stress scale, 4 item.</w:t>
              </w:r>
            </w:ins>
          </w:p>
        </w:tc>
      </w:tr>
    </w:tbl>
    <w:tbl>
      <w:tblPr>
        <w:tblW w:w="10319" w:type="dxa"/>
        <w:jc w:val="center"/>
        <w:tblInd w:w="0" w:type="dxa"/>
        <w:tblLayout w:type="fixed"/>
        <w:tblCellMar>
          <w:top w:w="0" w:type="dxa"/>
          <w:left w:w="0" w:type="dxa"/>
          <w:bottom w:w="0" w:type="dxa"/>
          <w:right w:w="0" w:type="dxa"/>
        </w:tblCellMar>
        <w:tblLook w:firstRow="1" w:noVBand="1" w:lastRow="0" w:firstColumn="0" w:lastColumn="0" w:noHBand="0"/>
      </w:tblPr>
      <w:tblGrid>
        <w:gridCol w:w="1246"/>
        <w:gridCol w:w="2268"/>
        <w:gridCol w:w="1531"/>
        <w:gridCol w:w="1532"/>
        <w:gridCol w:w="2210"/>
        <w:gridCol w:w="1531"/>
      </w:tblGrid>
      <w:tr>
        <w:trPr>
          <w:trHeight w:val="360" w:hRule="atLeast"/>
        </w:trPr>
        <w:tc>
          <w:tcPr>
            <w:tcW w:w="1246" w:type="dxa"/>
            <w:tcBorders>
              <w:top w:val="single" w:sz="12"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b/>
                <w:i w:val="false"/>
                <w:i w:val="false"/>
                <w:color w:val="000000"/>
                <w:sz w:val="20"/>
                <w:szCs w:val="20"/>
                <w:u w:val="none"/>
                <w:vertAlign w:val="superscript"/>
              </w:rPr>
            </w:pPr>
            <w:del w:id="500" w:author="Katharina Huefner" w:date="2023-06-09T15:54:00Z">
              <w:r>
                <w:rPr>
                  <w:rFonts w:eastAsia="Arial" w:cs="Arial"/>
                  <w:b/>
                  <w:i w:val="false"/>
                  <w:color w:val="000000"/>
                  <w:sz w:val="20"/>
                  <w:szCs w:val="20"/>
                  <w:u w:val="none"/>
                </w:rPr>
                <w:delText>Response</w:delText>
              </w:r>
            </w:del>
            <w:del w:id="501" w:author="Katharina Huefner" w:date="2023-06-09T15:54:00Z">
              <w:r>
                <w:rPr>
                  <w:rFonts w:eastAsia="Arial" w:cs="Arial"/>
                  <w:b/>
                  <w:i w:val="false"/>
                  <w:color w:val="000000"/>
                  <w:sz w:val="20"/>
                  <w:szCs w:val="20"/>
                  <w:u w:val="none"/>
                  <w:vertAlign w:val="superscript"/>
                </w:rPr>
                <w:delText>a</w:delText>
              </w:r>
            </w:del>
          </w:p>
        </w:tc>
        <w:tc>
          <w:tcPr>
            <w:tcW w:w="2268" w:type="dxa"/>
            <w:tcBorders>
              <w:top w:val="single" w:sz="12"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b/>
                <w:i w:val="false"/>
                <w:i w:val="false"/>
                <w:color w:val="000000"/>
                <w:sz w:val="20"/>
                <w:szCs w:val="20"/>
                <w:u w:val="none"/>
                <w:vertAlign w:val="superscript"/>
              </w:rPr>
            </w:pPr>
            <w:del w:id="502" w:author="Katharina Huefner" w:date="2023-06-09T15:54:00Z">
              <w:r>
                <w:rPr>
                  <w:rFonts w:eastAsia="Arial" w:cs="Arial"/>
                  <w:b/>
                  <w:i w:val="false"/>
                  <w:color w:val="000000"/>
                  <w:sz w:val="20"/>
                  <w:szCs w:val="20"/>
                  <w:u w:val="none"/>
                </w:rPr>
                <w:delText>Explanatory variable</w:delText>
              </w:r>
            </w:del>
            <w:del w:id="503" w:author="Katharina Huefner" w:date="2023-06-09T15:54:00Z">
              <w:r>
                <w:rPr>
                  <w:rFonts w:eastAsia="Arial" w:cs="Arial"/>
                  <w:b/>
                  <w:i w:val="false"/>
                  <w:color w:val="000000"/>
                  <w:sz w:val="20"/>
                  <w:szCs w:val="20"/>
                  <w:u w:val="none"/>
                  <w:vertAlign w:val="superscript"/>
                </w:rPr>
                <w:delText>b</w:delText>
              </w:r>
            </w:del>
          </w:p>
        </w:tc>
        <w:tc>
          <w:tcPr>
            <w:tcW w:w="1531" w:type="dxa"/>
            <w:tcBorders>
              <w:top w:val="single" w:sz="12"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b/>
                <w:i w:val="false"/>
                <w:i w:val="false"/>
                <w:color w:val="000000"/>
                <w:sz w:val="20"/>
                <w:szCs w:val="20"/>
                <w:u w:val="none"/>
              </w:rPr>
            </w:pPr>
            <w:del w:id="504" w:author="Katharina Huefner" w:date="2023-06-09T15:54:00Z">
              <w:r>
                <w:rPr>
                  <w:rFonts w:eastAsia="Arial" w:cs="Arial"/>
                  <w:b/>
                  <w:i w:val="false"/>
                  <w:color w:val="000000"/>
                  <w:sz w:val="20"/>
                  <w:szCs w:val="20"/>
                  <w:u w:val="none"/>
                </w:rPr>
                <w:delText>Category</w:delText>
              </w:r>
            </w:del>
          </w:p>
        </w:tc>
        <w:tc>
          <w:tcPr>
            <w:tcW w:w="1532" w:type="dxa"/>
            <w:tcBorders>
              <w:top w:val="single" w:sz="12"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right"/>
              <w:rPr>
                <w:rFonts w:eastAsia="Arial" w:cs="Arial"/>
                <w:b/>
                <w:b/>
                <w:i w:val="false"/>
                <w:i w:val="false"/>
                <w:color w:val="000000"/>
                <w:sz w:val="20"/>
                <w:szCs w:val="20"/>
                <w:u w:val="none"/>
              </w:rPr>
            </w:pPr>
            <w:del w:id="505" w:author="Katharina Huefner" w:date="2023-06-09T15:54:00Z">
              <w:r>
                <w:rPr>
                  <w:rFonts w:eastAsia="Arial" w:cs="Arial"/>
                  <w:b/>
                  <w:i w:val="false"/>
                  <w:color w:val="000000"/>
                  <w:sz w:val="20"/>
                  <w:szCs w:val="20"/>
                  <w:u w:val="none"/>
                </w:rPr>
                <w:delText>n</w:delText>
              </w:r>
            </w:del>
          </w:p>
        </w:tc>
        <w:tc>
          <w:tcPr>
            <w:tcW w:w="2210" w:type="dxa"/>
            <w:tcBorders>
              <w:top w:val="single" w:sz="12"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b/>
                <w:i w:val="false"/>
                <w:i w:val="false"/>
                <w:color w:val="000000"/>
                <w:sz w:val="20"/>
                <w:szCs w:val="20"/>
                <w:u w:val="none"/>
              </w:rPr>
            </w:pPr>
            <w:del w:id="506" w:author="Katharina Huefner" w:date="2023-06-09T15:54:00Z">
              <w:r>
                <w:rPr>
                  <w:rFonts w:eastAsia="Arial" w:cs="Arial"/>
                  <w:b/>
                  <w:i w:val="false"/>
                  <w:color w:val="000000"/>
                  <w:sz w:val="20"/>
                  <w:szCs w:val="20"/>
                  <w:u w:val="none"/>
                </w:rPr>
                <w:delText>Estimate, 95% CI</w:delText>
              </w:r>
            </w:del>
          </w:p>
        </w:tc>
        <w:tc>
          <w:tcPr>
            <w:tcW w:w="1531" w:type="dxa"/>
            <w:tcBorders>
              <w:top w:val="single" w:sz="12"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b/>
                <w:i w:val="false"/>
                <w:i w:val="false"/>
                <w:color w:val="000000"/>
                <w:sz w:val="20"/>
                <w:szCs w:val="20"/>
                <w:u w:val="none"/>
              </w:rPr>
            </w:pPr>
            <w:del w:id="507" w:author="Katharina Huefner" w:date="2023-06-09T15:54:00Z">
              <w:r>
                <w:rPr>
                  <w:rFonts w:eastAsia="Arial" w:cs="Arial"/>
                  <w:b/>
                  <w:i w:val="false"/>
                  <w:color w:val="000000"/>
                  <w:sz w:val="20"/>
                  <w:szCs w:val="20"/>
                  <w:u w:val="none"/>
                </w:rPr>
                <w:delText>Significance</w:delText>
              </w:r>
            </w:del>
          </w:p>
        </w:tc>
      </w:tr>
      <w:tr>
        <w:trPr>
          <w:trHeight w:val="360" w:hRule="atLeast"/>
        </w:trPr>
        <w:tc>
          <w:tcPr>
            <w:tcW w:w="1246" w:type="dxa"/>
            <w:vMerge w:val="restart"/>
            <w:tcBorders>
              <w:top w:val="single" w:sz="12"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08" w:author="Katharina Huefner" w:date="2023-06-09T15:54:00Z">
              <w:r>
                <w:rPr>
                  <w:rFonts w:eastAsia="Arial" w:cs="Arial"/>
                  <w:b w:val="false"/>
                  <w:i w:val="false"/>
                  <w:color w:val="000000"/>
                  <w:sz w:val="20"/>
                  <w:szCs w:val="20"/>
                  <w:u w:val="none"/>
                </w:rPr>
                <w:delText>TRP</w:delText>
              </w:r>
            </w:del>
          </w:p>
        </w:tc>
        <w:tc>
          <w:tcPr>
            <w:tcW w:w="2268" w:type="dxa"/>
            <w:tcBorders>
              <w:top w:val="single" w:sz="12"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09" w:author="Katharina Huefner" w:date="2023-06-09T15:54:00Z">
              <w:r>
                <w:rPr>
                  <w:rFonts w:eastAsia="Arial" w:cs="Arial"/>
                  <w:b w:val="false"/>
                  <w:i w:val="false"/>
                  <w:color w:val="000000"/>
                  <w:sz w:val="20"/>
                  <w:szCs w:val="20"/>
                  <w:u w:val="none"/>
                </w:rPr>
                <w:delText>Intercept</w:delText>
              </w:r>
            </w:del>
          </w:p>
        </w:tc>
        <w:tc>
          <w:tcPr>
            <w:tcW w:w="1531" w:type="dxa"/>
            <w:tcBorders>
              <w:top w:val="single" w:sz="12"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10" w:author="Katharina Huefner" w:date="2023-06-09T15:54:00Z">
              <w:r>
                <w:rPr>
                  <w:rFonts w:eastAsia="Arial" w:cs="Arial"/>
                  <w:b w:val="false"/>
                  <w:i w:val="false"/>
                  <w:color w:val="000000"/>
                  <w:sz w:val="20"/>
                  <w:szCs w:val="20"/>
                  <w:u w:val="none"/>
                </w:rPr>
                <w:delText>baseline</w:delText>
              </w:r>
            </w:del>
          </w:p>
        </w:tc>
        <w:tc>
          <w:tcPr>
            <w:tcW w:w="1532" w:type="dxa"/>
            <w:tcBorders>
              <w:top w:val="single" w:sz="12"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right"/>
              <w:rPr/>
            </w:pPr>
            <w:r>
              <w:rPr/>
            </w:r>
          </w:p>
        </w:tc>
        <w:tc>
          <w:tcPr>
            <w:tcW w:w="2210" w:type="dxa"/>
            <w:tcBorders>
              <w:top w:val="single" w:sz="12"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11" w:author="Katharina Huefner" w:date="2023-06-09T15:54:00Z">
              <w:r>
                <w:rPr>
                  <w:rFonts w:eastAsia="Arial" w:cs="Arial"/>
                  <w:b w:val="false"/>
                  <w:i w:val="false"/>
                  <w:color w:val="000000"/>
                  <w:sz w:val="20"/>
                  <w:szCs w:val="20"/>
                  <w:u w:val="none"/>
                </w:rPr>
                <w:delText>0.12 [-0.052 - 0.29]</w:delText>
              </w:r>
            </w:del>
          </w:p>
        </w:tc>
        <w:tc>
          <w:tcPr>
            <w:tcW w:w="1531" w:type="dxa"/>
            <w:tcBorders>
              <w:top w:val="single" w:sz="12"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12" w:author="Katharina Huefner" w:date="2023-06-09T15:54:00Z">
              <w:r>
                <w:rPr>
                  <w:rFonts w:eastAsia="Arial" w:cs="Arial"/>
                  <w:b w:val="false"/>
                  <w:i w:val="false"/>
                  <w:color w:val="000000"/>
                  <w:sz w:val="20"/>
                  <w:szCs w:val="20"/>
                  <w:u w:val="none"/>
                </w:rPr>
                <w:delText>ns (0.17)</w:delText>
              </w:r>
            </w:del>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2268"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13" w:author="Katharina Huefner" w:date="2023-06-09T15:54:00Z">
              <w:r>
                <w:rPr>
                  <w:rFonts w:eastAsia="Arial" w:cs="Arial"/>
                  <w:b w:val="false"/>
                  <w:i w:val="false"/>
                  <w:color w:val="000000"/>
                  <w:sz w:val="20"/>
                  <w:szCs w:val="20"/>
                  <w:u w:val="none"/>
                </w:rPr>
                <w:delText>log NEO</w:delText>
              </w:r>
            </w:del>
          </w:p>
        </w:tc>
        <w:tc>
          <w:tcPr>
            <w:tcW w:w="153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1532"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right"/>
              <w:rPr>
                <w:rFonts w:eastAsia="Arial" w:cs="Arial"/>
                <w:b w:val="false"/>
                <w:b w:val="false"/>
                <w:i w:val="false"/>
                <w:i w:val="false"/>
                <w:color w:val="000000"/>
                <w:sz w:val="20"/>
                <w:szCs w:val="20"/>
                <w:u w:val="none"/>
              </w:rPr>
            </w:pPr>
            <w:del w:id="514" w:author="Katharina Huefner" w:date="2023-06-09T15:54:00Z">
              <w:r>
                <w:rPr>
                  <w:rFonts w:eastAsia="Arial" w:cs="Arial"/>
                  <w:b w:val="false"/>
                  <w:i w:val="false"/>
                  <w:color w:val="000000"/>
                  <w:sz w:val="20"/>
                  <w:szCs w:val="20"/>
                  <w:u w:val="none"/>
                </w:rPr>
                <w:delText>165</w:delText>
              </w:r>
            </w:del>
          </w:p>
        </w:tc>
        <w:tc>
          <w:tcPr>
            <w:tcW w:w="221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15" w:author="Katharina Huefner" w:date="2023-06-09T15:54:00Z">
              <w:r>
                <w:rPr>
                  <w:rFonts w:eastAsia="Arial" w:cs="Arial"/>
                  <w:b w:val="false"/>
                  <w:i w:val="false"/>
                  <w:color w:val="000000"/>
                  <w:sz w:val="20"/>
                  <w:szCs w:val="20"/>
                  <w:u w:val="none"/>
                </w:rPr>
                <w:delText>-0.19 [-0.34 - -0.04]</w:delText>
              </w:r>
            </w:del>
          </w:p>
        </w:tc>
        <w:tc>
          <w:tcPr>
            <w:tcW w:w="153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16" w:author="Katharina Huefner" w:date="2023-06-09T15:54:00Z">
              <w:r>
                <w:rPr>
                  <w:rFonts w:eastAsia="Arial" w:cs="Arial"/>
                  <w:b w:val="false"/>
                  <w:i w:val="false"/>
                  <w:color w:val="000000"/>
                  <w:sz w:val="20"/>
                  <w:szCs w:val="20"/>
                  <w:u w:val="none"/>
                </w:rPr>
                <w:delText>p = 0.013</w:delText>
              </w:r>
            </w:del>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2268"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17" w:author="Katharina Huefner" w:date="2023-06-09T15:54:00Z">
              <w:r>
                <w:rPr>
                  <w:rFonts w:eastAsia="Arial" w:cs="Arial"/>
                  <w:b w:val="false"/>
                  <w:i w:val="false"/>
                  <w:color w:val="000000"/>
                  <w:sz w:val="20"/>
                  <w:szCs w:val="20"/>
                  <w:u w:val="none"/>
                </w:rPr>
                <w:delText>HADS, depression score</w:delText>
              </w:r>
            </w:del>
          </w:p>
        </w:tc>
        <w:tc>
          <w:tcPr>
            <w:tcW w:w="153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18" w:author="Katharina Huefner" w:date="2023-06-09T15:54:00Z">
              <w:r>
                <w:rPr>
                  <w:rFonts w:eastAsia="Arial" w:cs="Arial"/>
                  <w:b w:val="false"/>
                  <w:i w:val="false"/>
                  <w:color w:val="000000"/>
                  <w:sz w:val="20"/>
                  <w:szCs w:val="20"/>
                  <w:u w:val="none"/>
                </w:rPr>
                <w:delText xml:space="preserve">≥ </w:delText>
              </w:r>
            </w:del>
            <w:del w:id="519" w:author="Katharina Huefner" w:date="2023-06-09T15:54:00Z">
              <w:r>
                <w:rPr>
                  <w:rFonts w:eastAsia="Arial" w:cs="Arial"/>
                  <w:b w:val="false"/>
                  <w:i w:val="false"/>
                  <w:color w:val="000000"/>
                  <w:sz w:val="20"/>
                  <w:szCs w:val="20"/>
                  <w:u w:val="none"/>
                </w:rPr>
                <w:delText>8</w:delText>
              </w:r>
            </w:del>
          </w:p>
        </w:tc>
        <w:tc>
          <w:tcPr>
            <w:tcW w:w="1532"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right"/>
              <w:rPr>
                <w:rFonts w:eastAsia="Arial" w:cs="Arial"/>
                <w:b w:val="false"/>
                <w:b w:val="false"/>
                <w:i w:val="false"/>
                <w:i w:val="false"/>
                <w:color w:val="000000"/>
                <w:sz w:val="20"/>
                <w:szCs w:val="20"/>
                <w:u w:val="none"/>
              </w:rPr>
            </w:pPr>
            <w:del w:id="520" w:author="Katharina Huefner" w:date="2023-06-09T15:54:00Z">
              <w:r>
                <w:rPr>
                  <w:rFonts w:eastAsia="Arial" w:cs="Arial"/>
                  <w:b w:val="false"/>
                  <w:i w:val="false"/>
                  <w:color w:val="000000"/>
                  <w:sz w:val="20"/>
                  <w:szCs w:val="20"/>
                  <w:u w:val="none"/>
                </w:rPr>
                <w:delText>41</w:delText>
              </w:r>
            </w:del>
          </w:p>
        </w:tc>
        <w:tc>
          <w:tcPr>
            <w:tcW w:w="221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21" w:author="Katharina Huefner" w:date="2023-06-09T15:54:00Z">
              <w:r>
                <w:rPr>
                  <w:rFonts w:eastAsia="Arial" w:cs="Arial"/>
                  <w:b w:val="false"/>
                  <w:i w:val="false"/>
                  <w:color w:val="000000"/>
                  <w:sz w:val="20"/>
                  <w:szCs w:val="20"/>
                  <w:u w:val="none"/>
                </w:rPr>
                <w:delText>-0.48 [-0.83 - -0.14]</w:delText>
              </w:r>
            </w:del>
          </w:p>
        </w:tc>
        <w:tc>
          <w:tcPr>
            <w:tcW w:w="153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22" w:author="Katharina Huefner" w:date="2023-06-09T15:54:00Z">
              <w:r>
                <w:rPr>
                  <w:rFonts w:eastAsia="Arial" w:cs="Arial"/>
                  <w:b w:val="false"/>
                  <w:i w:val="false"/>
                  <w:color w:val="000000"/>
                  <w:sz w:val="20"/>
                  <w:szCs w:val="20"/>
                  <w:u w:val="none"/>
                </w:rPr>
                <w:delText>p = 0.0064</w:delText>
              </w:r>
            </w:del>
          </w:p>
        </w:tc>
      </w:tr>
      <w:tr>
        <w:trPr>
          <w:trHeight w:val="360" w:hRule="atLeast"/>
        </w:trPr>
        <w:tc>
          <w:tcPr>
            <w:tcW w:w="1246" w:type="dxa"/>
            <w:vMerge w:val="restart"/>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23" w:author="Katharina Huefner" w:date="2023-06-09T15:54:00Z">
              <w:r>
                <w:rPr>
                  <w:rFonts w:eastAsia="Arial" w:cs="Arial"/>
                  <w:b w:val="false"/>
                  <w:i w:val="false"/>
                  <w:color w:val="000000"/>
                  <w:sz w:val="20"/>
                  <w:szCs w:val="20"/>
                  <w:u w:val="none"/>
                </w:rPr>
                <w:delText>log KYN</w:delText>
              </w:r>
            </w:del>
          </w:p>
        </w:tc>
        <w:tc>
          <w:tcPr>
            <w:tcW w:w="2268"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24" w:author="Katharina Huefner" w:date="2023-06-09T15:54:00Z">
              <w:r>
                <w:rPr>
                  <w:rFonts w:eastAsia="Arial" w:cs="Arial"/>
                  <w:b w:val="false"/>
                  <w:i w:val="false"/>
                  <w:color w:val="000000"/>
                  <w:sz w:val="20"/>
                  <w:szCs w:val="20"/>
                  <w:u w:val="none"/>
                </w:rPr>
                <w:delText>Intercept</w:delText>
              </w:r>
            </w:del>
          </w:p>
        </w:tc>
        <w:tc>
          <w:tcPr>
            <w:tcW w:w="153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25" w:author="Katharina Huefner" w:date="2023-06-09T15:54:00Z">
              <w:r>
                <w:rPr>
                  <w:rFonts w:eastAsia="Arial" w:cs="Arial"/>
                  <w:b w:val="false"/>
                  <w:i w:val="false"/>
                  <w:color w:val="000000"/>
                  <w:sz w:val="20"/>
                  <w:szCs w:val="20"/>
                  <w:u w:val="none"/>
                </w:rPr>
                <w:delText>baseline</w:delText>
              </w:r>
            </w:del>
          </w:p>
        </w:tc>
        <w:tc>
          <w:tcPr>
            <w:tcW w:w="1532"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right"/>
              <w:rPr/>
            </w:pPr>
            <w:r>
              <w:rPr/>
            </w:r>
          </w:p>
        </w:tc>
        <w:tc>
          <w:tcPr>
            <w:tcW w:w="221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26" w:author="Katharina Huefner" w:date="2023-06-09T15:54:00Z">
              <w:r>
                <w:rPr>
                  <w:rFonts w:eastAsia="Arial" w:cs="Arial"/>
                  <w:b w:val="false"/>
                  <w:i w:val="false"/>
                  <w:color w:val="000000"/>
                  <w:sz w:val="20"/>
                  <w:szCs w:val="20"/>
                  <w:u w:val="none"/>
                </w:rPr>
                <w:delText>-0.19 [-0.36 - -0.012]</w:delText>
              </w:r>
            </w:del>
          </w:p>
        </w:tc>
        <w:tc>
          <w:tcPr>
            <w:tcW w:w="153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27" w:author="Katharina Huefner" w:date="2023-06-09T15:54:00Z">
              <w:r>
                <w:rPr>
                  <w:rFonts w:eastAsia="Arial" w:cs="Arial"/>
                  <w:b w:val="false"/>
                  <w:i w:val="false"/>
                  <w:color w:val="000000"/>
                  <w:sz w:val="20"/>
                  <w:szCs w:val="20"/>
                  <w:u w:val="none"/>
                </w:rPr>
                <w:delText>p = 0.036</w:delText>
              </w:r>
            </w:del>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2268"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28" w:author="Katharina Huefner" w:date="2023-06-09T15:54:00Z">
              <w:r>
                <w:rPr>
                  <w:rFonts w:eastAsia="Arial" w:cs="Arial"/>
                  <w:b w:val="false"/>
                  <w:i w:val="false"/>
                  <w:color w:val="000000"/>
                  <w:sz w:val="20"/>
                  <w:szCs w:val="20"/>
                  <w:u w:val="none"/>
                </w:rPr>
                <w:delText>SARS-CoV2</w:delText>
              </w:r>
            </w:del>
          </w:p>
        </w:tc>
        <w:tc>
          <w:tcPr>
            <w:tcW w:w="153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1532"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right"/>
              <w:rPr>
                <w:rFonts w:eastAsia="Arial" w:cs="Arial"/>
                <w:b w:val="false"/>
                <w:b w:val="false"/>
                <w:i w:val="false"/>
                <w:i w:val="false"/>
                <w:color w:val="000000"/>
                <w:sz w:val="20"/>
                <w:szCs w:val="20"/>
                <w:u w:val="none"/>
              </w:rPr>
            </w:pPr>
            <w:del w:id="529" w:author="Katharina Huefner" w:date="2023-06-09T15:54:00Z">
              <w:r>
                <w:rPr>
                  <w:rFonts w:eastAsia="Arial" w:cs="Arial"/>
                  <w:b w:val="false"/>
                  <w:i w:val="false"/>
                  <w:color w:val="000000"/>
                  <w:sz w:val="20"/>
                  <w:szCs w:val="20"/>
                  <w:u w:val="none"/>
                </w:rPr>
                <w:delText>64</w:delText>
              </w:r>
            </w:del>
          </w:p>
        </w:tc>
        <w:tc>
          <w:tcPr>
            <w:tcW w:w="221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30" w:author="Katharina Huefner" w:date="2023-06-09T15:54:00Z">
              <w:r>
                <w:rPr>
                  <w:rFonts w:eastAsia="Arial" w:cs="Arial"/>
                  <w:b w:val="false"/>
                  <w:i w:val="false"/>
                  <w:color w:val="000000"/>
                  <w:sz w:val="20"/>
                  <w:szCs w:val="20"/>
                  <w:u w:val="none"/>
                </w:rPr>
                <w:delText>0.48 [0.2 - 0.76]</w:delText>
              </w:r>
            </w:del>
          </w:p>
        </w:tc>
        <w:tc>
          <w:tcPr>
            <w:tcW w:w="153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31" w:author="Katharina Huefner" w:date="2023-06-09T15:54:00Z">
              <w:r>
                <w:rPr>
                  <w:rFonts w:eastAsia="Arial" w:cs="Arial"/>
                  <w:b w:val="false"/>
                  <w:i w:val="false"/>
                  <w:color w:val="000000"/>
                  <w:sz w:val="20"/>
                  <w:szCs w:val="20"/>
                  <w:u w:val="none"/>
                </w:rPr>
                <w:delText>p = 0.001</w:delText>
              </w:r>
            </w:del>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2268"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32" w:author="Katharina Huefner" w:date="2023-06-09T15:54:00Z">
              <w:r>
                <w:rPr>
                  <w:rFonts w:eastAsia="Arial" w:cs="Arial"/>
                  <w:b w:val="false"/>
                  <w:i w:val="false"/>
                  <w:color w:val="000000"/>
                  <w:sz w:val="20"/>
                  <w:szCs w:val="20"/>
                  <w:u w:val="none"/>
                </w:rPr>
                <w:delText>log NEO</w:delText>
              </w:r>
            </w:del>
          </w:p>
        </w:tc>
        <w:tc>
          <w:tcPr>
            <w:tcW w:w="153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1532"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right"/>
              <w:rPr>
                <w:rFonts w:eastAsia="Arial" w:cs="Arial"/>
                <w:b w:val="false"/>
                <w:b w:val="false"/>
                <w:i w:val="false"/>
                <w:i w:val="false"/>
                <w:color w:val="000000"/>
                <w:sz w:val="20"/>
                <w:szCs w:val="20"/>
                <w:u w:val="none"/>
              </w:rPr>
            </w:pPr>
            <w:del w:id="533" w:author="Katharina Huefner" w:date="2023-06-09T15:54:00Z">
              <w:r>
                <w:rPr>
                  <w:rFonts w:eastAsia="Arial" w:cs="Arial"/>
                  <w:b w:val="false"/>
                  <w:i w:val="false"/>
                  <w:color w:val="000000"/>
                  <w:sz w:val="20"/>
                  <w:szCs w:val="20"/>
                  <w:u w:val="none"/>
                </w:rPr>
                <w:delText>165</w:delText>
              </w:r>
            </w:del>
          </w:p>
        </w:tc>
        <w:tc>
          <w:tcPr>
            <w:tcW w:w="221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34" w:author="Katharina Huefner" w:date="2023-06-09T15:54:00Z">
              <w:r>
                <w:rPr>
                  <w:rFonts w:eastAsia="Arial" w:cs="Arial"/>
                  <w:b w:val="false"/>
                  <w:i w:val="false"/>
                  <w:color w:val="000000"/>
                  <w:sz w:val="20"/>
                  <w:szCs w:val="20"/>
                  <w:u w:val="none"/>
                </w:rPr>
                <w:delText>0.35 [0.2 - 0.49]</w:delText>
              </w:r>
            </w:del>
          </w:p>
        </w:tc>
        <w:tc>
          <w:tcPr>
            <w:tcW w:w="153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35" w:author="Katharina Huefner" w:date="2023-06-09T15:54:00Z">
              <w:r>
                <w:rPr>
                  <w:rFonts w:eastAsia="Arial" w:cs="Arial"/>
                  <w:b w:val="false"/>
                  <w:i w:val="false"/>
                  <w:color w:val="000000"/>
                  <w:sz w:val="20"/>
                  <w:szCs w:val="20"/>
                  <w:u w:val="none"/>
                </w:rPr>
                <w:delText>p = 4.9e-06</w:delText>
              </w:r>
            </w:del>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2268"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36" w:author="Katharina Huefner" w:date="2023-06-09T15:54:00Z">
              <w:r>
                <w:rPr>
                  <w:rFonts w:eastAsia="Arial" w:cs="Arial"/>
                  <w:b w:val="false"/>
                  <w:i w:val="false"/>
                  <w:color w:val="000000"/>
                  <w:sz w:val="20"/>
                  <w:szCs w:val="20"/>
                  <w:u w:val="none"/>
                </w:rPr>
                <w:delText>log NLR</w:delText>
              </w:r>
            </w:del>
          </w:p>
        </w:tc>
        <w:tc>
          <w:tcPr>
            <w:tcW w:w="153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1532"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right"/>
              <w:rPr>
                <w:rFonts w:eastAsia="Arial" w:cs="Arial"/>
                <w:b w:val="false"/>
                <w:b w:val="false"/>
                <w:i w:val="false"/>
                <w:i w:val="false"/>
                <w:color w:val="000000"/>
                <w:sz w:val="20"/>
                <w:szCs w:val="20"/>
                <w:u w:val="none"/>
              </w:rPr>
            </w:pPr>
            <w:del w:id="537" w:author="Katharina Huefner" w:date="2023-06-09T15:54:00Z">
              <w:r>
                <w:rPr>
                  <w:rFonts w:eastAsia="Arial" w:cs="Arial"/>
                  <w:b w:val="false"/>
                  <w:i w:val="false"/>
                  <w:color w:val="000000"/>
                  <w:sz w:val="20"/>
                  <w:szCs w:val="20"/>
                  <w:u w:val="none"/>
                </w:rPr>
                <w:delText>165</w:delText>
              </w:r>
            </w:del>
          </w:p>
        </w:tc>
        <w:tc>
          <w:tcPr>
            <w:tcW w:w="221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38" w:author="Katharina Huefner" w:date="2023-06-09T15:54:00Z">
              <w:r>
                <w:rPr>
                  <w:rFonts w:eastAsia="Arial" w:cs="Arial"/>
                  <w:b w:val="false"/>
                  <w:i w:val="false"/>
                  <w:color w:val="000000"/>
                  <w:sz w:val="20"/>
                  <w:szCs w:val="20"/>
                  <w:u w:val="none"/>
                </w:rPr>
                <w:delText>-0.19 [-0.32 - -0.051]</w:delText>
              </w:r>
            </w:del>
          </w:p>
        </w:tc>
        <w:tc>
          <w:tcPr>
            <w:tcW w:w="153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39" w:author="Katharina Huefner" w:date="2023-06-09T15:54:00Z">
              <w:r>
                <w:rPr>
                  <w:rFonts w:eastAsia="Arial" w:cs="Arial"/>
                  <w:b w:val="false"/>
                  <w:i w:val="false"/>
                  <w:color w:val="000000"/>
                  <w:sz w:val="20"/>
                  <w:szCs w:val="20"/>
                  <w:u w:val="none"/>
                </w:rPr>
                <w:delText>p = 0.0074</w:delText>
              </w:r>
            </w:del>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2268"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40" w:author="Katharina Huefner" w:date="2023-06-09T15:54:00Z">
              <w:r>
                <w:rPr>
                  <w:rFonts w:eastAsia="Arial" w:cs="Arial"/>
                  <w:b w:val="false"/>
                  <w:i w:val="false"/>
                  <w:color w:val="000000"/>
                  <w:sz w:val="20"/>
                  <w:szCs w:val="20"/>
                  <w:u w:val="none"/>
                </w:rPr>
                <w:delText>age</w:delText>
              </w:r>
            </w:del>
          </w:p>
        </w:tc>
        <w:tc>
          <w:tcPr>
            <w:tcW w:w="153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1532"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right"/>
              <w:rPr>
                <w:rFonts w:eastAsia="Arial" w:cs="Arial"/>
                <w:b w:val="false"/>
                <w:b w:val="false"/>
                <w:i w:val="false"/>
                <w:i w:val="false"/>
                <w:color w:val="000000"/>
                <w:sz w:val="20"/>
                <w:szCs w:val="20"/>
                <w:u w:val="none"/>
              </w:rPr>
            </w:pPr>
            <w:del w:id="541" w:author="Katharina Huefner" w:date="2023-06-09T15:54:00Z">
              <w:r>
                <w:rPr>
                  <w:rFonts w:eastAsia="Arial" w:cs="Arial"/>
                  <w:b w:val="false"/>
                  <w:i w:val="false"/>
                  <w:color w:val="000000"/>
                  <w:sz w:val="20"/>
                  <w:szCs w:val="20"/>
                  <w:u w:val="none"/>
                </w:rPr>
                <w:delText>165</w:delText>
              </w:r>
            </w:del>
          </w:p>
        </w:tc>
        <w:tc>
          <w:tcPr>
            <w:tcW w:w="221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42" w:author="Katharina Huefner" w:date="2023-06-09T15:54:00Z">
              <w:r>
                <w:rPr>
                  <w:rFonts w:eastAsia="Arial" w:cs="Arial"/>
                  <w:b w:val="false"/>
                  <w:i w:val="false"/>
                  <w:color w:val="000000"/>
                  <w:sz w:val="20"/>
                  <w:szCs w:val="20"/>
                  <w:u w:val="none"/>
                </w:rPr>
                <w:delText>0.21 [0.067 - 0.35]</w:delText>
              </w:r>
            </w:del>
          </w:p>
        </w:tc>
        <w:tc>
          <w:tcPr>
            <w:tcW w:w="153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43" w:author="Katharina Huefner" w:date="2023-06-09T15:54:00Z">
              <w:r>
                <w:rPr>
                  <w:rFonts w:eastAsia="Arial" w:cs="Arial"/>
                  <w:b w:val="false"/>
                  <w:i w:val="false"/>
                  <w:color w:val="000000"/>
                  <w:sz w:val="20"/>
                  <w:szCs w:val="20"/>
                  <w:u w:val="none"/>
                </w:rPr>
                <w:delText>p = 0.0041</w:delText>
              </w:r>
            </w:del>
          </w:p>
        </w:tc>
      </w:tr>
      <w:tr>
        <w:trPr>
          <w:trHeight w:val="360" w:hRule="atLeast"/>
        </w:trPr>
        <w:tc>
          <w:tcPr>
            <w:tcW w:w="1246" w:type="dxa"/>
            <w:vMerge w:val="restart"/>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44" w:author="Katharina Huefner" w:date="2023-06-09T15:54:00Z">
              <w:r>
                <w:rPr>
                  <w:rFonts w:eastAsia="Arial" w:cs="Arial"/>
                  <w:b w:val="false"/>
                  <w:i w:val="false"/>
                  <w:color w:val="000000"/>
                  <w:sz w:val="20"/>
                  <w:szCs w:val="20"/>
                  <w:u w:val="none"/>
                </w:rPr>
                <w:delText>log KYN/TRP</w:delText>
              </w:r>
            </w:del>
          </w:p>
        </w:tc>
        <w:tc>
          <w:tcPr>
            <w:tcW w:w="2268"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45" w:author="Katharina Huefner" w:date="2023-06-09T15:54:00Z">
              <w:r>
                <w:rPr>
                  <w:rFonts w:eastAsia="Arial" w:cs="Arial"/>
                  <w:b w:val="false"/>
                  <w:i w:val="false"/>
                  <w:color w:val="000000"/>
                  <w:sz w:val="20"/>
                  <w:szCs w:val="20"/>
                  <w:u w:val="none"/>
                </w:rPr>
                <w:delText>Intercept</w:delText>
              </w:r>
            </w:del>
          </w:p>
        </w:tc>
        <w:tc>
          <w:tcPr>
            <w:tcW w:w="153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46" w:author="Katharina Huefner" w:date="2023-06-09T15:54:00Z">
              <w:r>
                <w:rPr>
                  <w:rFonts w:eastAsia="Arial" w:cs="Arial"/>
                  <w:b w:val="false"/>
                  <w:i w:val="false"/>
                  <w:color w:val="000000"/>
                  <w:sz w:val="20"/>
                  <w:szCs w:val="20"/>
                  <w:u w:val="none"/>
                </w:rPr>
                <w:delText>baseline</w:delText>
              </w:r>
            </w:del>
          </w:p>
        </w:tc>
        <w:tc>
          <w:tcPr>
            <w:tcW w:w="1532"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right"/>
              <w:rPr/>
            </w:pPr>
            <w:r>
              <w:rPr/>
            </w:r>
          </w:p>
        </w:tc>
        <w:tc>
          <w:tcPr>
            <w:tcW w:w="221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47" w:author="Katharina Huefner" w:date="2023-06-09T15:54:00Z">
              <w:r>
                <w:rPr>
                  <w:rFonts w:eastAsia="Arial" w:cs="Arial"/>
                  <w:b w:val="false"/>
                  <w:i w:val="false"/>
                  <w:color w:val="000000"/>
                  <w:sz w:val="20"/>
                  <w:szCs w:val="20"/>
                  <w:u w:val="none"/>
                </w:rPr>
                <w:delText>-0.16 [-0.32 - -0.004]</w:delText>
              </w:r>
            </w:del>
          </w:p>
        </w:tc>
        <w:tc>
          <w:tcPr>
            <w:tcW w:w="153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48" w:author="Katharina Huefner" w:date="2023-06-09T15:54:00Z">
              <w:r>
                <w:rPr>
                  <w:rFonts w:eastAsia="Arial" w:cs="Arial"/>
                  <w:b w:val="false"/>
                  <w:i w:val="false"/>
                  <w:color w:val="000000"/>
                  <w:sz w:val="20"/>
                  <w:szCs w:val="20"/>
                  <w:u w:val="none"/>
                </w:rPr>
                <w:delText>p = 0.045</w:delText>
              </w:r>
            </w:del>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2268"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49" w:author="Katharina Huefner" w:date="2023-06-09T15:54:00Z">
              <w:r>
                <w:rPr>
                  <w:rFonts w:eastAsia="Arial" w:cs="Arial"/>
                  <w:b w:val="false"/>
                  <w:i w:val="false"/>
                  <w:color w:val="000000"/>
                  <w:sz w:val="20"/>
                  <w:szCs w:val="20"/>
                  <w:u w:val="none"/>
                </w:rPr>
                <w:delText>SARS-CoV2</w:delText>
              </w:r>
            </w:del>
          </w:p>
        </w:tc>
        <w:tc>
          <w:tcPr>
            <w:tcW w:w="153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1532"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right"/>
              <w:rPr>
                <w:rFonts w:eastAsia="Arial" w:cs="Arial"/>
                <w:b w:val="false"/>
                <w:b w:val="false"/>
                <w:i w:val="false"/>
                <w:i w:val="false"/>
                <w:color w:val="000000"/>
                <w:sz w:val="20"/>
                <w:szCs w:val="20"/>
                <w:u w:val="none"/>
              </w:rPr>
            </w:pPr>
            <w:del w:id="550" w:author="Katharina Huefner" w:date="2023-06-09T15:54:00Z">
              <w:r>
                <w:rPr>
                  <w:rFonts w:eastAsia="Arial" w:cs="Arial"/>
                  <w:b w:val="false"/>
                  <w:i w:val="false"/>
                  <w:color w:val="000000"/>
                  <w:sz w:val="20"/>
                  <w:szCs w:val="20"/>
                  <w:u w:val="none"/>
                </w:rPr>
                <w:delText>64</w:delText>
              </w:r>
            </w:del>
          </w:p>
        </w:tc>
        <w:tc>
          <w:tcPr>
            <w:tcW w:w="221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51" w:author="Katharina Huefner" w:date="2023-06-09T15:54:00Z">
              <w:r>
                <w:rPr>
                  <w:rFonts w:eastAsia="Arial" w:cs="Arial"/>
                  <w:b w:val="false"/>
                  <w:i w:val="false"/>
                  <w:color w:val="000000"/>
                  <w:sz w:val="20"/>
                  <w:szCs w:val="20"/>
                  <w:u w:val="none"/>
                </w:rPr>
                <w:delText>0.42 [0.16 - 0.68]</w:delText>
              </w:r>
            </w:del>
          </w:p>
        </w:tc>
        <w:tc>
          <w:tcPr>
            <w:tcW w:w="153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52" w:author="Katharina Huefner" w:date="2023-06-09T15:54:00Z">
              <w:r>
                <w:rPr>
                  <w:rFonts w:eastAsia="Arial" w:cs="Arial"/>
                  <w:b w:val="false"/>
                  <w:i w:val="false"/>
                  <w:color w:val="000000"/>
                  <w:sz w:val="20"/>
                  <w:szCs w:val="20"/>
                  <w:u w:val="none"/>
                </w:rPr>
                <w:delText>p = 0.0017</w:delText>
              </w:r>
            </w:del>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2268"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53" w:author="Katharina Huefner" w:date="2023-06-09T15:54:00Z">
              <w:r>
                <w:rPr>
                  <w:rFonts w:eastAsia="Arial" w:cs="Arial"/>
                  <w:b w:val="false"/>
                  <w:i w:val="false"/>
                  <w:color w:val="000000"/>
                  <w:sz w:val="20"/>
                  <w:szCs w:val="20"/>
                  <w:u w:val="none"/>
                </w:rPr>
                <w:delText>log NEO</w:delText>
              </w:r>
            </w:del>
          </w:p>
        </w:tc>
        <w:tc>
          <w:tcPr>
            <w:tcW w:w="153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1532"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right"/>
              <w:rPr>
                <w:rFonts w:eastAsia="Arial" w:cs="Arial"/>
                <w:b w:val="false"/>
                <w:b w:val="false"/>
                <w:i w:val="false"/>
                <w:i w:val="false"/>
                <w:color w:val="000000"/>
                <w:sz w:val="20"/>
                <w:szCs w:val="20"/>
                <w:u w:val="none"/>
              </w:rPr>
            </w:pPr>
            <w:del w:id="554" w:author="Katharina Huefner" w:date="2023-06-09T15:54:00Z">
              <w:r>
                <w:rPr>
                  <w:rFonts w:eastAsia="Arial" w:cs="Arial"/>
                  <w:b w:val="false"/>
                  <w:i w:val="false"/>
                  <w:color w:val="000000"/>
                  <w:sz w:val="20"/>
                  <w:szCs w:val="20"/>
                  <w:u w:val="none"/>
                </w:rPr>
                <w:delText>165</w:delText>
              </w:r>
            </w:del>
          </w:p>
        </w:tc>
        <w:tc>
          <w:tcPr>
            <w:tcW w:w="221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55" w:author="Katharina Huefner" w:date="2023-06-09T15:54:00Z">
              <w:r>
                <w:rPr>
                  <w:rFonts w:eastAsia="Arial" w:cs="Arial"/>
                  <w:b w:val="false"/>
                  <w:i w:val="false"/>
                  <w:color w:val="000000"/>
                  <w:sz w:val="20"/>
                  <w:szCs w:val="20"/>
                  <w:u w:val="none"/>
                </w:rPr>
                <w:delText>0.47 [0.34 - 0.61]</w:delText>
              </w:r>
            </w:del>
          </w:p>
        </w:tc>
        <w:tc>
          <w:tcPr>
            <w:tcW w:w="153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56" w:author="Katharina Huefner" w:date="2023-06-09T15:54:00Z">
              <w:r>
                <w:rPr>
                  <w:rFonts w:eastAsia="Arial" w:cs="Arial"/>
                  <w:b w:val="false"/>
                  <w:i w:val="false"/>
                  <w:color w:val="000000"/>
                  <w:sz w:val="20"/>
                  <w:szCs w:val="20"/>
                  <w:u w:val="none"/>
                </w:rPr>
                <w:delText>p = 5.4e-11</w:delText>
              </w:r>
            </w:del>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2268"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57" w:author="Katharina Huefner" w:date="2023-06-09T15:54:00Z">
              <w:r>
                <w:rPr>
                  <w:rFonts w:eastAsia="Arial" w:cs="Arial"/>
                  <w:b w:val="false"/>
                  <w:i w:val="false"/>
                  <w:color w:val="000000"/>
                  <w:sz w:val="20"/>
                  <w:szCs w:val="20"/>
                  <w:u w:val="none"/>
                </w:rPr>
                <w:delText>age</w:delText>
              </w:r>
            </w:del>
          </w:p>
        </w:tc>
        <w:tc>
          <w:tcPr>
            <w:tcW w:w="153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1532"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right"/>
              <w:rPr>
                <w:rFonts w:eastAsia="Arial" w:cs="Arial"/>
                <w:b w:val="false"/>
                <w:b w:val="false"/>
                <w:i w:val="false"/>
                <w:i w:val="false"/>
                <w:color w:val="000000"/>
                <w:sz w:val="20"/>
                <w:szCs w:val="20"/>
                <w:u w:val="none"/>
              </w:rPr>
            </w:pPr>
            <w:del w:id="558" w:author="Katharina Huefner" w:date="2023-06-09T15:54:00Z">
              <w:r>
                <w:rPr>
                  <w:rFonts w:eastAsia="Arial" w:cs="Arial"/>
                  <w:b w:val="false"/>
                  <w:i w:val="false"/>
                  <w:color w:val="000000"/>
                  <w:sz w:val="20"/>
                  <w:szCs w:val="20"/>
                  <w:u w:val="none"/>
                </w:rPr>
                <w:delText>165</w:delText>
              </w:r>
            </w:del>
          </w:p>
        </w:tc>
        <w:tc>
          <w:tcPr>
            <w:tcW w:w="221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59" w:author="Katharina Huefner" w:date="2023-06-09T15:54:00Z">
              <w:r>
                <w:rPr>
                  <w:rFonts w:eastAsia="Arial" w:cs="Arial"/>
                  <w:b w:val="false"/>
                  <w:i w:val="false"/>
                  <w:color w:val="000000"/>
                  <w:sz w:val="20"/>
                  <w:szCs w:val="20"/>
                  <w:u w:val="none"/>
                </w:rPr>
                <w:delText>0.26 [0.12 - 0.39]</w:delText>
              </w:r>
            </w:del>
          </w:p>
        </w:tc>
        <w:tc>
          <w:tcPr>
            <w:tcW w:w="153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60" w:author="Katharina Huefner" w:date="2023-06-09T15:54:00Z">
              <w:r>
                <w:rPr>
                  <w:rFonts w:eastAsia="Arial" w:cs="Arial"/>
                  <w:b w:val="false"/>
                  <w:i w:val="false"/>
                  <w:color w:val="000000"/>
                  <w:sz w:val="20"/>
                  <w:szCs w:val="20"/>
                  <w:u w:val="none"/>
                </w:rPr>
                <w:delText>p = 0.00022</w:delText>
              </w:r>
            </w:del>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2268"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61" w:author="Katharina Huefner" w:date="2023-06-09T15:54:00Z">
              <w:r>
                <w:rPr>
                  <w:rFonts w:eastAsia="Arial" w:cs="Arial"/>
                  <w:b w:val="false"/>
                  <w:i w:val="false"/>
                  <w:color w:val="000000"/>
                  <w:sz w:val="20"/>
                  <w:szCs w:val="20"/>
                  <w:u w:val="none"/>
                </w:rPr>
                <w:delText>PSS-4, mental stress score</w:delText>
              </w:r>
            </w:del>
          </w:p>
        </w:tc>
        <w:tc>
          <w:tcPr>
            <w:tcW w:w="153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1532"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right"/>
              <w:rPr>
                <w:rFonts w:eastAsia="Arial" w:cs="Arial"/>
                <w:b w:val="false"/>
                <w:b w:val="false"/>
                <w:i w:val="false"/>
                <w:i w:val="false"/>
                <w:color w:val="000000"/>
                <w:sz w:val="20"/>
                <w:szCs w:val="20"/>
                <w:u w:val="none"/>
              </w:rPr>
            </w:pPr>
            <w:del w:id="562" w:author="Katharina Huefner" w:date="2023-06-09T15:54:00Z">
              <w:r>
                <w:rPr>
                  <w:rFonts w:eastAsia="Arial" w:cs="Arial"/>
                  <w:b w:val="false"/>
                  <w:i w:val="false"/>
                  <w:color w:val="000000"/>
                  <w:sz w:val="20"/>
                  <w:szCs w:val="20"/>
                  <w:u w:val="none"/>
                </w:rPr>
                <w:delText>165</w:delText>
              </w:r>
            </w:del>
          </w:p>
        </w:tc>
        <w:tc>
          <w:tcPr>
            <w:tcW w:w="221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63" w:author="Katharina Huefner" w:date="2023-06-09T15:54:00Z">
              <w:r>
                <w:rPr>
                  <w:rFonts w:eastAsia="Arial" w:cs="Arial"/>
                  <w:b w:val="false"/>
                  <w:i w:val="false"/>
                  <w:color w:val="000000"/>
                  <w:sz w:val="20"/>
                  <w:szCs w:val="20"/>
                  <w:u w:val="none"/>
                </w:rPr>
                <w:delText>0.18 [0.055 - 0.31]</w:delText>
              </w:r>
            </w:del>
          </w:p>
        </w:tc>
        <w:tc>
          <w:tcPr>
            <w:tcW w:w="153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64" w:author="Katharina Huefner" w:date="2023-06-09T15:54:00Z">
              <w:r>
                <w:rPr>
                  <w:rFonts w:eastAsia="Arial" w:cs="Arial"/>
                  <w:b w:val="false"/>
                  <w:i w:val="false"/>
                  <w:color w:val="000000"/>
                  <w:sz w:val="20"/>
                  <w:szCs w:val="20"/>
                  <w:u w:val="none"/>
                </w:rPr>
                <w:delText>p = 0.0052</w:delText>
              </w:r>
            </w:del>
          </w:p>
        </w:tc>
      </w:tr>
      <w:tr>
        <w:trPr>
          <w:trHeight w:val="360" w:hRule="atLeast"/>
        </w:trPr>
        <w:tc>
          <w:tcPr>
            <w:tcW w:w="1246" w:type="dxa"/>
            <w:vMerge w:val="restart"/>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65" w:author="Katharina Huefner" w:date="2023-06-09T15:54:00Z">
              <w:r>
                <w:rPr>
                  <w:rFonts w:eastAsia="Arial" w:cs="Arial"/>
                  <w:b w:val="false"/>
                  <w:i w:val="false"/>
                  <w:color w:val="000000"/>
                  <w:sz w:val="20"/>
                  <w:szCs w:val="20"/>
                  <w:u w:val="none"/>
                </w:rPr>
                <w:delText>log TYR</w:delText>
              </w:r>
            </w:del>
          </w:p>
        </w:tc>
        <w:tc>
          <w:tcPr>
            <w:tcW w:w="2268"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66" w:author="Katharina Huefner" w:date="2023-06-09T15:54:00Z">
              <w:r>
                <w:rPr>
                  <w:rFonts w:eastAsia="Arial" w:cs="Arial"/>
                  <w:b w:val="false"/>
                  <w:i w:val="false"/>
                  <w:color w:val="000000"/>
                  <w:sz w:val="20"/>
                  <w:szCs w:val="20"/>
                  <w:u w:val="none"/>
                </w:rPr>
                <w:delText>Intercept</w:delText>
              </w:r>
            </w:del>
          </w:p>
        </w:tc>
        <w:tc>
          <w:tcPr>
            <w:tcW w:w="153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67" w:author="Katharina Huefner" w:date="2023-06-09T15:54:00Z">
              <w:r>
                <w:rPr>
                  <w:rFonts w:eastAsia="Arial" w:cs="Arial"/>
                  <w:b w:val="false"/>
                  <w:i w:val="false"/>
                  <w:color w:val="000000"/>
                  <w:sz w:val="20"/>
                  <w:szCs w:val="20"/>
                  <w:u w:val="none"/>
                </w:rPr>
                <w:delText>baseline</w:delText>
              </w:r>
            </w:del>
          </w:p>
        </w:tc>
        <w:tc>
          <w:tcPr>
            <w:tcW w:w="1532"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right"/>
              <w:rPr/>
            </w:pPr>
            <w:r>
              <w:rPr/>
            </w:r>
          </w:p>
        </w:tc>
        <w:tc>
          <w:tcPr>
            <w:tcW w:w="221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68" w:author="Katharina Huefner" w:date="2023-06-09T15:54:00Z">
              <w:r>
                <w:rPr>
                  <w:rFonts w:eastAsia="Arial" w:cs="Arial"/>
                  <w:b w:val="false"/>
                  <w:i w:val="false"/>
                  <w:color w:val="000000"/>
                  <w:sz w:val="20"/>
                  <w:szCs w:val="20"/>
                  <w:u w:val="none"/>
                </w:rPr>
                <w:delText>-4.5e-16 [-0.14 - 0.14]</w:delText>
              </w:r>
            </w:del>
          </w:p>
        </w:tc>
        <w:tc>
          <w:tcPr>
            <w:tcW w:w="153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69" w:author="Katharina Huefner" w:date="2023-06-09T15:54:00Z">
              <w:r>
                <w:rPr>
                  <w:rFonts w:eastAsia="Arial" w:cs="Arial"/>
                  <w:b w:val="false"/>
                  <w:i w:val="false"/>
                  <w:color w:val="000000"/>
                  <w:sz w:val="20"/>
                  <w:szCs w:val="20"/>
                  <w:u w:val="none"/>
                </w:rPr>
                <w:delText>ns (1)</w:delText>
              </w:r>
            </w:del>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2268"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70" w:author="Katharina Huefner" w:date="2023-06-09T15:54:00Z">
              <w:r>
                <w:rPr>
                  <w:rFonts w:eastAsia="Arial" w:cs="Arial"/>
                  <w:b w:val="false"/>
                  <w:i w:val="false"/>
                  <w:color w:val="000000"/>
                  <w:sz w:val="20"/>
                  <w:szCs w:val="20"/>
                  <w:u w:val="none"/>
                </w:rPr>
                <w:delText>log NEO</w:delText>
              </w:r>
            </w:del>
          </w:p>
        </w:tc>
        <w:tc>
          <w:tcPr>
            <w:tcW w:w="153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1532"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right"/>
              <w:rPr>
                <w:rFonts w:eastAsia="Arial" w:cs="Arial"/>
                <w:b w:val="false"/>
                <w:b w:val="false"/>
                <w:i w:val="false"/>
                <w:i w:val="false"/>
                <w:color w:val="000000"/>
                <w:sz w:val="20"/>
                <w:szCs w:val="20"/>
                <w:u w:val="none"/>
              </w:rPr>
            </w:pPr>
            <w:del w:id="571" w:author="Katharina Huefner" w:date="2023-06-09T15:54:00Z">
              <w:r>
                <w:rPr>
                  <w:rFonts w:eastAsia="Arial" w:cs="Arial"/>
                  <w:b w:val="false"/>
                  <w:i w:val="false"/>
                  <w:color w:val="000000"/>
                  <w:sz w:val="20"/>
                  <w:szCs w:val="20"/>
                  <w:u w:val="none"/>
                </w:rPr>
                <w:delText>165</w:delText>
              </w:r>
            </w:del>
          </w:p>
        </w:tc>
        <w:tc>
          <w:tcPr>
            <w:tcW w:w="221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72" w:author="Katharina Huefner" w:date="2023-06-09T15:54:00Z">
              <w:r>
                <w:rPr>
                  <w:rFonts w:eastAsia="Arial" w:cs="Arial"/>
                  <w:b w:val="false"/>
                  <w:i w:val="false"/>
                  <w:color w:val="000000"/>
                  <w:sz w:val="20"/>
                  <w:szCs w:val="20"/>
                  <w:u w:val="none"/>
                </w:rPr>
                <w:delText>-0.2 [-0.35 - -0.048]</w:delText>
              </w:r>
            </w:del>
          </w:p>
        </w:tc>
        <w:tc>
          <w:tcPr>
            <w:tcW w:w="153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73" w:author="Katharina Huefner" w:date="2023-06-09T15:54:00Z">
              <w:r>
                <w:rPr>
                  <w:rFonts w:eastAsia="Arial" w:cs="Arial"/>
                  <w:b w:val="false"/>
                  <w:i w:val="false"/>
                  <w:color w:val="000000"/>
                  <w:sz w:val="20"/>
                  <w:szCs w:val="20"/>
                  <w:u w:val="none"/>
                </w:rPr>
                <w:delText>p = 0.01</w:delText>
              </w:r>
            </w:del>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2268"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74" w:author="Katharina Huefner" w:date="2023-06-09T15:54:00Z">
              <w:r>
                <w:rPr>
                  <w:rFonts w:eastAsia="Arial" w:cs="Arial"/>
                  <w:b w:val="false"/>
                  <w:i w:val="false"/>
                  <w:color w:val="000000"/>
                  <w:sz w:val="20"/>
                  <w:szCs w:val="20"/>
                  <w:u w:val="none"/>
                </w:rPr>
                <w:delText>age</w:delText>
              </w:r>
            </w:del>
          </w:p>
        </w:tc>
        <w:tc>
          <w:tcPr>
            <w:tcW w:w="153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1532"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right"/>
              <w:rPr>
                <w:rFonts w:eastAsia="Arial" w:cs="Arial"/>
                <w:b w:val="false"/>
                <w:b w:val="false"/>
                <w:i w:val="false"/>
                <w:i w:val="false"/>
                <w:color w:val="000000"/>
                <w:sz w:val="20"/>
                <w:szCs w:val="20"/>
                <w:u w:val="none"/>
              </w:rPr>
            </w:pPr>
            <w:del w:id="575" w:author="Katharina Huefner" w:date="2023-06-09T15:54:00Z">
              <w:r>
                <w:rPr>
                  <w:rFonts w:eastAsia="Arial" w:cs="Arial"/>
                  <w:b w:val="false"/>
                  <w:i w:val="false"/>
                  <w:color w:val="000000"/>
                  <w:sz w:val="20"/>
                  <w:szCs w:val="20"/>
                  <w:u w:val="none"/>
                </w:rPr>
                <w:delText>165</w:delText>
              </w:r>
            </w:del>
          </w:p>
        </w:tc>
        <w:tc>
          <w:tcPr>
            <w:tcW w:w="221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76" w:author="Katharina Huefner" w:date="2023-06-09T15:54:00Z">
              <w:r>
                <w:rPr>
                  <w:rFonts w:eastAsia="Arial" w:cs="Arial"/>
                  <w:b w:val="false"/>
                  <w:i w:val="false"/>
                  <w:color w:val="000000"/>
                  <w:sz w:val="20"/>
                  <w:szCs w:val="20"/>
                  <w:u w:val="none"/>
                </w:rPr>
                <w:delText>0.37 [0.21 - 0.52]</w:delText>
              </w:r>
            </w:del>
          </w:p>
        </w:tc>
        <w:tc>
          <w:tcPr>
            <w:tcW w:w="153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77" w:author="Katharina Huefner" w:date="2023-06-09T15:54:00Z">
              <w:r>
                <w:rPr>
                  <w:rFonts w:eastAsia="Arial" w:cs="Arial"/>
                  <w:b w:val="false"/>
                  <w:i w:val="false"/>
                  <w:color w:val="000000"/>
                  <w:sz w:val="20"/>
                  <w:szCs w:val="20"/>
                  <w:u w:val="none"/>
                </w:rPr>
                <w:delText>p = 4.5e-06</w:delText>
              </w:r>
            </w:del>
          </w:p>
        </w:tc>
      </w:tr>
      <w:tr>
        <w:trPr>
          <w:trHeight w:val="360" w:hRule="atLeast"/>
        </w:trPr>
        <w:tc>
          <w:tcPr>
            <w:tcW w:w="1246" w:type="dxa"/>
            <w:vMerge w:val="restart"/>
            <w:tcBorders>
              <w:top w:val="single" w:sz="6"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78" w:author="Katharina Huefner" w:date="2023-06-09T15:54:00Z">
              <w:r>
                <w:rPr>
                  <w:rFonts w:eastAsia="Arial" w:cs="Arial"/>
                  <w:b w:val="false"/>
                  <w:i w:val="false"/>
                  <w:color w:val="000000"/>
                  <w:sz w:val="20"/>
                  <w:szCs w:val="20"/>
                  <w:u w:val="none"/>
                </w:rPr>
                <w:delText>sqrt PHE/TYR</w:delText>
              </w:r>
            </w:del>
          </w:p>
        </w:tc>
        <w:tc>
          <w:tcPr>
            <w:tcW w:w="2268"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79" w:author="Katharina Huefner" w:date="2023-06-09T15:54:00Z">
              <w:r>
                <w:rPr>
                  <w:rFonts w:eastAsia="Arial" w:cs="Arial"/>
                  <w:b w:val="false"/>
                  <w:i w:val="false"/>
                  <w:color w:val="000000"/>
                  <w:sz w:val="20"/>
                  <w:szCs w:val="20"/>
                  <w:u w:val="none"/>
                </w:rPr>
                <w:delText>Intercept</w:delText>
              </w:r>
            </w:del>
          </w:p>
        </w:tc>
        <w:tc>
          <w:tcPr>
            <w:tcW w:w="153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80" w:author="Katharina Huefner" w:date="2023-06-09T15:54:00Z">
              <w:r>
                <w:rPr>
                  <w:rFonts w:eastAsia="Arial" w:cs="Arial"/>
                  <w:b w:val="false"/>
                  <w:i w:val="false"/>
                  <w:color w:val="000000"/>
                  <w:sz w:val="20"/>
                  <w:szCs w:val="20"/>
                  <w:u w:val="none"/>
                </w:rPr>
                <w:delText>baseline</w:delText>
              </w:r>
            </w:del>
          </w:p>
        </w:tc>
        <w:tc>
          <w:tcPr>
            <w:tcW w:w="1532"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right"/>
              <w:rPr/>
            </w:pPr>
            <w:r>
              <w:rPr/>
            </w:r>
          </w:p>
        </w:tc>
        <w:tc>
          <w:tcPr>
            <w:tcW w:w="221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81" w:author="Katharina Huefner" w:date="2023-06-09T15:54:00Z">
              <w:r>
                <w:rPr>
                  <w:rFonts w:eastAsia="Arial" w:cs="Arial"/>
                  <w:b w:val="false"/>
                  <w:i w:val="false"/>
                  <w:color w:val="000000"/>
                  <w:sz w:val="20"/>
                  <w:szCs w:val="20"/>
                  <w:u w:val="none"/>
                </w:rPr>
                <w:delText>0.15 [-0.04 - 0.34]</w:delText>
              </w:r>
            </w:del>
          </w:p>
        </w:tc>
        <w:tc>
          <w:tcPr>
            <w:tcW w:w="153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82" w:author="Katharina Huefner" w:date="2023-06-09T15:54:00Z">
              <w:r>
                <w:rPr>
                  <w:rFonts w:eastAsia="Arial" w:cs="Arial"/>
                  <w:b w:val="false"/>
                  <w:i w:val="false"/>
                  <w:color w:val="000000"/>
                  <w:sz w:val="20"/>
                  <w:szCs w:val="20"/>
                  <w:u w:val="none"/>
                </w:rPr>
                <w:delText>ns (0.12)</w:delText>
              </w:r>
            </w:del>
          </w:p>
        </w:tc>
      </w:tr>
      <w:tr>
        <w:trPr>
          <w:trHeight w:val="360" w:hRule="atLeast"/>
        </w:trPr>
        <w:tc>
          <w:tcPr>
            <w:tcW w:w="1246" w:type="dxa"/>
            <w:vMerge w:val="continue"/>
            <w:tcBorders>
              <w:top w:val="single" w:sz="12"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2268"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83" w:author="Katharina Huefner" w:date="2023-06-09T15:54:00Z">
              <w:r>
                <w:rPr>
                  <w:rFonts w:eastAsia="Arial" w:cs="Arial"/>
                  <w:b w:val="false"/>
                  <w:i w:val="false"/>
                  <w:color w:val="000000"/>
                  <w:sz w:val="20"/>
                  <w:szCs w:val="20"/>
                  <w:u w:val="none"/>
                </w:rPr>
                <w:delText>SARS-CoV2</w:delText>
              </w:r>
            </w:del>
          </w:p>
        </w:tc>
        <w:tc>
          <w:tcPr>
            <w:tcW w:w="153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1532"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right"/>
              <w:rPr>
                <w:rFonts w:eastAsia="Arial" w:cs="Arial"/>
                <w:b w:val="false"/>
                <w:b w:val="false"/>
                <w:i w:val="false"/>
                <w:i w:val="false"/>
                <w:color w:val="000000"/>
                <w:sz w:val="20"/>
                <w:szCs w:val="20"/>
                <w:u w:val="none"/>
              </w:rPr>
            </w:pPr>
            <w:del w:id="584" w:author="Katharina Huefner" w:date="2023-06-09T15:54:00Z">
              <w:r>
                <w:rPr>
                  <w:rFonts w:eastAsia="Arial" w:cs="Arial"/>
                  <w:b w:val="false"/>
                  <w:i w:val="false"/>
                  <w:color w:val="000000"/>
                  <w:sz w:val="20"/>
                  <w:szCs w:val="20"/>
                  <w:u w:val="none"/>
                </w:rPr>
                <w:delText>64</w:delText>
              </w:r>
            </w:del>
          </w:p>
        </w:tc>
        <w:tc>
          <w:tcPr>
            <w:tcW w:w="221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85" w:author="Katharina Huefner" w:date="2023-06-09T15:54:00Z">
              <w:r>
                <w:rPr>
                  <w:rFonts w:eastAsia="Arial" w:cs="Arial"/>
                  <w:b w:val="false"/>
                  <w:i w:val="false"/>
                  <w:color w:val="000000"/>
                  <w:sz w:val="20"/>
                  <w:szCs w:val="20"/>
                  <w:u w:val="none"/>
                </w:rPr>
                <w:delText>-0.38 [-0.68 - -0.08]</w:delText>
              </w:r>
            </w:del>
          </w:p>
        </w:tc>
        <w:tc>
          <w:tcPr>
            <w:tcW w:w="153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86" w:author="Katharina Huefner" w:date="2023-06-09T15:54:00Z">
              <w:r>
                <w:rPr>
                  <w:rFonts w:eastAsia="Arial" w:cs="Arial"/>
                  <w:b w:val="false"/>
                  <w:i w:val="false"/>
                  <w:color w:val="000000"/>
                  <w:sz w:val="20"/>
                  <w:szCs w:val="20"/>
                  <w:u w:val="none"/>
                </w:rPr>
                <w:delText>p = 0.013</w:delText>
              </w:r>
            </w:del>
          </w:p>
        </w:tc>
      </w:tr>
      <w:tr>
        <w:trPr>
          <w:trHeight w:val="360" w:hRule="atLeast"/>
        </w:trPr>
        <w:tc>
          <w:tcPr>
            <w:tcW w:w="1246" w:type="dxa"/>
            <w:vMerge w:val="continue"/>
            <w:tcBorders>
              <w:top w:val="single" w:sz="6"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2268" w:type="dxa"/>
            <w:tcBorders>
              <w:top w:val="single" w:sz="6"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87" w:author="Katharina Huefner" w:date="2023-06-09T15:54:00Z">
              <w:r>
                <w:rPr>
                  <w:rFonts w:eastAsia="Arial" w:cs="Arial"/>
                  <w:b w:val="false"/>
                  <w:i w:val="false"/>
                  <w:color w:val="000000"/>
                  <w:sz w:val="20"/>
                  <w:szCs w:val="20"/>
                  <w:u w:val="none"/>
                </w:rPr>
                <w:delText>age</w:delText>
              </w:r>
            </w:del>
          </w:p>
        </w:tc>
        <w:tc>
          <w:tcPr>
            <w:tcW w:w="1531" w:type="dxa"/>
            <w:tcBorders>
              <w:top w:val="single" w:sz="6"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1532" w:type="dxa"/>
            <w:tcBorders>
              <w:top w:val="single" w:sz="6"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right"/>
              <w:rPr>
                <w:rFonts w:eastAsia="Arial" w:cs="Arial"/>
                <w:b w:val="false"/>
                <w:b w:val="false"/>
                <w:i w:val="false"/>
                <w:i w:val="false"/>
                <w:color w:val="000000"/>
                <w:sz w:val="20"/>
                <w:szCs w:val="20"/>
                <w:u w:val="none"/>
              </w:rPr>
            </w:pPr>
            <w:del w:id="588" w:author="Katharina Huefner" w:date="2023-06-09T15:54:00Z">
              <w:r>
                <w:rPr>
                  <w:rFonts w:eastAsia="Arial" w:cs="Arial"/>
                  <w:b w:val="false"/>
                  <w:i w:val="false"/>
                  <w:color w:val="000000"/>
                  <w:sz w:val="20"/>
                  <w:szCs w:val="20"/>
                  <w:u w:val="none"/>
                </w:rPr>
                <w:delText>165</w:delText>
              </w:r>
            </w:del>
          </w:p>
        </w:tc>
        <w:tc>
          <w:tcPr>
            <w:tcW w:w="2210" w:type="dxa"/>
            <w:tcBorders>
              <w:top w:val="single" w:sz="6"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89" w:author="Katharina Huefner" w:date="2023-06-09T15:54:00Z">
              <w:r>
                <w:rPr>
                  <w:rFonts w:eastAsia="Arial" w:cs="Arial"/>
                  <w:b w:val="false"/>
                  <w:i w:val="false"/>
                  <w:color w:val="000000"/>
                  <w:sz w:val="20"/>
                  <w:szCs w:val="20"/>
                  <w:u w:val="none"/>
                </w:rPr>
                <w:delText>-0.27 [-0.41 - -0.12]</w:delText>
              </w:r>
            </w:del>
          </w:p>
        </w:tc>
        <w:tc>
          <w:tcPr>
            <w:tcW w:w="1531" w:type="dxa"/>
            <w:tcBorders>
              <w:top w:val="single" w:sz="6"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90" w:author="Katharina Huefner" w:date="2023-06-09T15:54:00Z">
              <w:r>
                <w:rPr>
                  <w:rFonts w:eastAsia="Arial" w:cs="Arial"/>
                  <w:b w:val="false"/>
                  <w:i w:val="false"/>
                  <w:color w:val="000000"/>
                  <w:sz w:val="20"/>
                  <w:szCs w:val="20"/>
                  <w:u w:val="none"/>
                </w:rPr>
                <w:delText>p = 0.00047</w:delText>
              </w:r>
            </w:del>
          </w:p>
        </w:tc>
      </w:tr>
      <w:tr>
        <w:trPr>
          <w:trHeight w:val="360" w:hRule="atLeast"/>
        </w:trPr>
        <w:tc>
          <w:tcPr>
            <w:tcW w:w="10318" w:type="dxa"/>
            <w:gridSpan w:val="6"/>
            <w:tcBorders>
              <w:top w:val="single" w:sz="12"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91" w:author="Katharina Huefner" w:date="2023-06-09T15:54:00Z">
              <w:r>
                <w:rPr>
                  <w:rFonts w:eastAsia="Arial" w:cs="Arial"/>
                  <w:b w:val="false"/>
                  <w:i w:val="false"/>
                  <w:color w:val="000000"/>
                  <w:sz w:val="20"/>
                  <w:szCs w:val="20"/>
                  <w:u w:val="none"/>
                  <w:vertAlign w:val="superscript"/>
                </w:rPr>
                <w:delText>a</w:delText>
              </w:r>
            </w:del>
            <w:del w:id="592" w:author="Katharina Huefner" w:date="2023-06-09T15:54:00Z">
              <w:r>
                <w:rPr>
                  <w:rFonts w:eastAsia="Arial" w:cs="Arial"/>
                  <w:b w:val="false"/>
                  <w:i w:val="false"/>
                  <w:color w:val="000000"/>
                  <w:sz w:val="20"/>
                  <w:szCs w:val="20"/>
                  <w:u w:val="none"/>
                </w:rPr>
                <w:delText>TRP: tryptophan; KYN: kynurenine; KYN/TRP: kynurenine/tryptophan ratio; TYR: tyrosine; PHE/TYR: phenylalanine/tyrosine ratio.</w:delText>
              </w:r>
            </w:del>
          </w:p>
        </w:tc>
      </w:tr>
      <w:tr>
        <w:trPr>
          <w:trHeight w:val="360" w:hRule="atLeast"/>
        </w:trPr>
        <w:tc>
          <w:tcPr>
            <w:tcW w:w="10318" w:type="dxa"/>
            <w:gridSpan w:val="6"/>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593" w:author="Katharina Huefner" w:date="2023-06-09T15:54:00Z">
              <w:r>
                <w:rPr>
                  <w:rFonts w:eastAsia="Arial" w:cs="Arial"/>
                  <w:b w:val="false"/>
                  <w:i w:val="false"/>
                  <w:color w:val="000000"/>
                  <w:sz w:val="20"/>
                  <w:szCs w:val="20"/>
                  <w:u w:val="none"/>
                  <w:vertAlign w:val="superscript"/>
                </w:rPr>
                <w:delText>b</w:delText>
              </w:r>
            </w:del>
            <w:del w:id="594" w:author="Katharina Huefner" w:date="2023-06-09T15:54:00Z">
              <w:r>
                <w:rPr>
                  <w:rFonts w:eastAsia="Arial" w:cs="Arial"/>
                  <w:b w:val="false"/>
                  <w:i w:val="false"/>
                  <w:color w:val="000000"/>
                  <w:sz w:val="20"/>
                  <w:szCs w:val="20"/>
                  <w:u w:val="none"/>
                </w:rPr>
                <w:delText>NEO: neopterin; HADS: hospital anxiety and depression scale; NLR: neutrophil - lymphocyte ratio; PSS-4: perceived stress scale, 4 item.</w:delText>
              </w:r>
            </w:del>
          </w:p>
        </w:tc>
      </w:tr>
    </w:tbl>
    <w:tbl>
      <w:tblPr>
        <w:tblW w:w="5952" w:type="dxa"/>
        <w:jc w:val="center"/>
        <w:tblInd w:w="0" w:type="dxa"/>
        <w:tblLayout w:type="fixed"/>
        <w:tblCellMar>
          <w:top w:w="0" w:type="dxa"/>
          <w:left w:w="0" w:type="dxa"/>
          <w:bottom w:w="0" w:type="dxa"/>
          <w:right w:w="0" w:type="dxa"/>
        </w:tblCellMar>
        <w:tblLook w:firstRow="1" w:noVBand="1" w:lastRow="0" w:firstColumn="0" w:lastColumn="0" w:noHBand="0"/>
      </w:tblPr>
      <w:tblGrid>
        <w:gridCol w:w="1984"/>
        <w:gridCol w:w="1984"/>
        <w:gridCol w:w="1984"/>
      </w:tblGrid>
      <w:tr>
        <w:trPr>
          <w:tblHeader w:val="true"/>
          <w:trHeight w:val="360" w:hRule="atLeast"/>
        </w:trPr>
        <w:tc>
          <w:tcPr>
            <w:tcW w:w="198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596" w:author="Unknown Author" w:date="2023-06-10T18:07:40Z"/>
              </w:rPr>
            </w:pPr>
            <w:del w:id="595" w:author="Unknown Author" w:date="2023-06-10T18:07:40Z">
              <w:r>
                <w:rPr>
                  <w:rFonts w:eastAsia="Arial" w:cs="Arial"/>
                  <w:b/>
                  <w:i w:val="false"/>
                  <w:color w:val="000000"/>
                  <w:sz w:val="20"/>
                  <w:szCs w:val="20"/>
                  <w:u w:val="none"/>
                </w:rPr>
                <w:delText>Time point</w:delText>
              </w:r>
            </w:del>
          </w:p>
        </w:tc>
        <w:tc>
          <w:tcPr>
            <w:tcW w:w="198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598" w:author="Unknown Author" w:date="2023-06-10T18:07:40Z"/>
              </w:rPr>
            </w:pPr>
            <w:del w:id="597" w:author="Unknown Author" w:date="2023-06-10T18:07:40Z">
              <w:r>
                <w:rPr>
                  <w:rFonts w:eastAsia="Arial" w:cs="Arial"/>
                  <w:b/>
                  <w:i w:val="false"/>
                  <w:color w:val="000000"/>
                  <w:sz w:val="20"/>
                  <w:szCs w:val="20"/>
                  <w:u w:val="none"/>
                </w:rPr>
                <w:delText>Days post infection</w:delText>
              </w:r>
            </w:del>
          </w:p>
        </w:tc>
        <w:tc>
          <w:tcPr>
            <w:tcW w:w="198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del w:id="600" w:author="Unknown Author" w:date="2023-06-10T18:07:40Z"/>
              </w:rPr>
            </w:pPr>
            <w:del w:id="599" w:author="Unknown Author" w:date="2023-06-10T18:07:40Z">
              <w:r>
                <w:rPr>
                  <w:rFonts w:eastAsia="Arial" w:cs="Arial"/>
                  <w:b/>
                  <w:i w:val="false"/>
                  <w:color w:val="000000"/>
                  <w:sz w:val="20"/>
                  <w:szCs w:val="20"/>
                  <w:u w:val="none"/>
                </w:rPr>
                <w:delText>Sample number</w:delText>
              </w:r>
            </w:del>
          </w:p>
        </w:tc>
      </w:tr>
      <w:tr>
        <w:trPr>
          <w:trHeight w:val="360" w:hRule="atLeast"/>
        </w:trPr>
        <w:tc>
          <w:tcPr>
            <w:tcW w:w="198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602" w:author="Unknown Author" w:date="2023-06-10T18:07:40Z"/>
              </w:rPr>
            </w:pPr>
            <w:del w:id="601" w:author="Unknown Author" w:date="2023-06-10T18:07:40Z">
              <w:r>
                <w:rPr>
                  <w:rFonts w:eastAsia="Arial" w:cs="Arial"/>
                  <w:b w:val="false"/>
                  <w:i w:val="false"/>
                  <w:color w:val="000000"/>
                  <w:sz w:val="20"/>
                  <w:szCs w:val="20"/>
                  <w:u w:val="none"/>
                </w:rPr>
                <w:delText>uninfected</w:delText>
              </w:r>
            </w:del>
          </w:p>
        </w:tc>
        <w:tc>
          <w:tcPr>
            <w:tcW w:w="198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604" w:author="Unknown Author" w:date="2023-06-10T18:07:40Z"/>
              </w:rPr>
            </w:pPr>
            <w:del w:id="603" w:author="Unknown Author" w:date="2023-06-10T18:07:40Z">
              <w:r>
                <w:rPr/>
              </w:r>
            </w:del>
          </w:p>
        </w:tc>
        <w:tc>
          <w:tcPr>
            <w:tcW w:w="198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del w:id="606" w:author="Unknown Author" w:date="2023-06-10T18:07:40Z"/>
              </w:rPr>
            </w:pPr>
            <w:del w:id="605" w:author="Unknown Author" w:date="2023-06-10T18:07:40Z">
              <w:r>
                <w:rPr>
                  <w:rFonts w:eastAsia="Arial" w:cs="Arial"/>
                  <w:b w:val="false"/>
                  <w:i w:val="false"/>
                  <w:color w:val="000000"/>
                  <w:sz w:val="20"/>
                  <w:szCs w:val="20"/>
                  <w:u w:val="none"/>
                </w:rPr>
                <w:delText>27</w:delText>
              </w:r>
            </w:del>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608" w:author="Unknown Author" w:date="2023-06-10T18:07:40Z"/>
              </w:rPr>
            </w:pPr>
            <w:del w:id="607" w:author="Unknown Author" w:date="2023-06-10T18:07:40Z">
              <w:r>
                <w:rPr>
                  <w:rFonts w:eastAsia="Arial" w:cs="Arial"/>
                  <w:b w:val="false"/>
                  <w:i w:val="false"/>
                  <w:color w:val="000000"/>
                  <w:sz w:val="20"/>
                  <w:szCs w:val="20"/>
                  <w:u w:val="none"/>
                </w:rPr>
                <w:delText>acute</w:delText>
              </w:r>
            </w:del>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610" w:author="Unknown Author" w:date="2023-06-10T18:07:40Z"/>
              </w:rPr>
            </w:pPr>
            <w:del w:id="609" w:author="Unknown Author" w:date="2023-06-10T18:07:40Z">
              <w:r>
                <w:rPr>
                  <w:rFonts w:eastAsia="Arial" w:cs="Arial"/>
                  <w:b w:val="false"/>
                  <w:i w:val="false"/>
                  <w:color w:val="000000"/>
                  <w:sz w:val="20"/>
                  <w:szCs w:val="20"/>
                  <w:u w:val="none"/>
                </w:rPr>
                <w:delText>10 [6 - 13]</w:delText>
              </w:r>
            </w:del>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del w:id="612" w:author="Unknown Author" w:date="2023-06-10T18:07:40Z"/>
              </w:rPr>
            </w:pPr>
            <w:del w:id="611" w:author="Unknown Author" w:date="2023-06-10T18:07:40Z">
              <w:r>
                <w:rPr>
                  <w:rFonts w:eastAsia="Arial" w:cs="Arial"/>
                  <w:b w:val="false"/>
                  <w:i w:val="false"/>
                  <w:color w:val="000000"/>
                  <w:sz w:val="20"/>
                  <w:szCs w:val="20"/>
                  <w:u w:val="none"/>
                </w:rPr>
                <w:delText>140</w:delText>
              </w:r>
            </w:del>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614" w:author="Unknown Author" w:date="2023-06-10T18:07:40Z"/>
              </w:rPr>
            </w:pPr>
            <w:del w:id="613" w:author="Unknown Author" w:date="2023-06-10T18:07:40Z">
              <w:r>
                <w:rPr>
                  <w:rFonts w:eastAsia="Arial" w:cs="Arial"/>
                  <w:b w:val="false"/>
                  <w:i w:val="false"/>
                  <w:color w:val="000000"/>
                  <w:sz w:val="20"/>
                  <w:szCs w:val="20"/>
                  <w:u w:val="none"/>
                </w:rPr>
                <w:delText>sub-acute</w:delText>
              </w:r>
            </w:del>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616" w:author="Unknown Author" w:date="2023-06-10T18:07:40Z"/>
              </w:rPr>
            </w:pPr>
            <w:del w:id="615" w:author="Unknown Author" w:date="2023-06-10T18:07:40Z">
              <w:r>
                <w:rPr>
                  <w:rFonts w:eastAsia="Arial" w:cs="Arial"/>
                  <w:b w:val="false"/>
                  <w:i w:val="false"/>
                  <w:color w:val="000000"/>
                  <w:sz w:val="20"/>
                  <w:szCs w:val="20"/>
                  <w:u w:val="none"/>
                </w:rPr>
                <w:delText>14 [10 - 20]</w:delText>
              </w:r>
            </w:del>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del w:id="618" w:author="Unknown Author" w:date="2023-06-10T18:07:40Z"/>
              </w:rPr>
            </w:pPr>
            <w:del w:id="617" w:author="Unknown Author" w:date="2023-06-10T18:07:40Z">
              <w:r>
                <w:rPr>
                  <w:rFonts w:eastAsia="Arial" w:cs="Arial"/>
                  <w:b w:val="false"/>
                  <w:i w:val="false"/>
                  <w:color w:val="000000"/>
                  <w:sz w:val="20"/>
                  <w:szCs w:val="20"/>
                  <w:u w:val="none"/>
                </w:rPr>
                <w:delText>126</w:delText>
              </w:r>
            </w:del>
          </w:p>
        </w:tc>
      </w:tr>
      <w:tr>
        <w:trPr>
          <w:trHeight w:val="360" w:hRule="atLeast"/>
        </w:trPr>
        <w:tc>
          <w:tcPr>
            <w:tcW w:w="198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620" w:author="Unknown Author" w:date="2023-06-10T18:07:40Z"/>
              </w:rPr>
            </w:pPr>
            <w:del w:id="619" w:author="Unknown Author" w:date="2023-06-10T18:07:40Z">
              <w:r>
                <w:rPr>
                  <w:rFonts w:eastAsia="Arial" w:cs="Arial"/>
                  <w:b w:val="false"/>
                  <w:i w:val="false"/>
                  <w:color w:val="000000"/>
                  <w:sz w:val="20"/>
                  <w:szCs w:val="20"/>
                  <w:u w:val="none"/>
                </w:rPr>
                <w:delText>recovery</w:delText>
              </w:r>
            </w:del>
          </w:p>
        </w:tc>
        <w:tc>
          <w:tcPr>
            <w:tcW w:w="198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622" w:author="Unknown Author" w:date="2023-06-10T18:07:40Z"/>
              </w:rPr>
            </w:pPr>
            <w:del w:id="621" w:author="Unknown Author" w:date="2023-06-10T18:07:40Z">
              <w:r>
                <w:rPr>
                  <w:rFonts w:eastAsia="Arial" w:cs="Arial"/>
                  <w:b w:val="false"/>
                  <w:i w:val="false"/>
                  <w:color w:val="000000"/>
                  <w:sz w:val="20"/>
                  <w:szCs w:val="20"/>
                  <w:u w:val="none"/>
                </w:rPr>
                <w:delText>64 [51 - 90]</w:delText>
              </w:r>
            </w:del>
          </w:p>
        </w:tc>
        <w:tc>
          <w:tcPr>
            <w:tcW w:w="198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del w:id="624" w:author="Unknown Author" w:date="2023-06-10T18:07:40Z"/>
              </w:rPr>
            </w:pPr>
            <w:del w:id="623" w:author="Unknown Author" w:date="2023-06-10T18:07:40Z">
              <w:r>
                <w:rPr>
                  <w:rFonts w:eastAsia="Arial" w:cs="Arial"/>
                  <w:b w:val="false"/>
                  <w:i w:val="false"/>
                  <w:color w:val="000000"/>
                  <w:sz w:val="20"/>
                  <w:szCs w:val="20"/>
                  <w:u w:val="none"/>
                </w:rPr>
                <w:delText>61</w:delText>
              </w:r>
            </w:del>
          </w:p>
        </w:tc>
      </w:tr>
    </w:tbl>
    <w:p>
      <w:pPr>
        <w:pStyle w:val="Normal"/>
        <w:rPr/>
      </w:pPr>
      <w:r>
        <w:rPr/>
      </w:r>
      <w:r>
        <w:br w:type="page"/>
      </w:r>
    </w:p>
    <w:p>
      <w:pPr>
        <w:pStyle w:val="TableCaption"/>
        <w:rPr/>
      </w:pPr>
      <w:ins w:id="625" w:author="Katharina Huefner" w:date="2023-06-09T15:54:00Z">
        <w:r>
          <w:rPr/>
          <w:t>Supplementary Table S7</w:t>
        </w:r>
      </w:ins>
      <w:ins w:id="626" w:author="Unknown Author" w:date="2023-06-10T18:07:40Z">
        <w:r>
          <w:rPr/>
          <w:t>Table 7</w:t>
        </w:r>
      </w:ins>
      <w:ins w:id="627" w:author="Unknown Author" w:date="2023-06-10T18:07:40Z">
        <w:r>
          <w:rPr/>
          <w:t xml:space="preserve">: Correlation of age, perceived mental stress scoring, </w:t>
        </w:r>
      </w:ins>
      <w:ins w:id="628" w:author="Katharina Huefner" w:date="2023-06-09T15:54:00Z">
        <w:r>
          <w:rPr/>
          <w:t>serum</w:t>
        </w:r>
      </w:ins>
      <w:ins w:id="629" w:author="Unknown Author" w:date="2023-06-10T18:07:40Z">
        <w:r>
          <w:rPr/>
          <w:t>plasma</w:t>
        </w:r>
      </w:ins>
      <w:ins w:id="630" w:author="Unknown Author" w:date="2023-06-10T18:07:40Z">
        <w:r>
          <w:rPr/>
          <w:t xml:space="preserve"> neopterin levels and neutrophil/leukocyte ratio with </w:t>
        </w:r>
      </w:ins>
      <w:ins w:id="631" w:author="Katharina Huefner" w:date="2023-06-09T15:54:00Z">
        <w:r>
          <w:rPr/>
          <w:t>serum</w:t>
        </w:r>
      </w:ins>
      <w:ins w:id="632" w:author="Unknown Author" w:date="2023-06-10T18:07:40Z">
        <w:r>
          <w:rPr/>
          <w:t>plasma</w:t>
        </w:r>
      </w:ins>
      <w:ins w:id="633" w:author="Unknown Author" w:date="2023-06-10T18:07:40Z">
        <w:r>
          <w:rPr/>
          <w:t xml:space="preserve"> metabolite levels</w:t>
        </w:r>
      </w:ins>
      <w:ins w:id="634" w:author="Katharina Huefner" w:date="2023-06-09T15:54:00Z">
        <w:r>
          <w:rPr/>
          <w:t xml:space="preserve"> of the kynurenine and catecholamine pathway</w:t>
        </w:r>
      </w:ins>
      <w:ins w:id="635" w:author="Unknown Author" w:date="2023-06-10T18:07:40Z">
        <w:r>
          <w:rPr/>
          <w:t xml:space="preserve"> in the SIMMUN cohort investigated by Pearson's test.</w:t>
        </w:r>
      </w:ins>
    </w:p>
    <w:tbl>
      <w:tblPr>
        <w:tblStyle w:val="Table"/>
        <w:tblW w:w="9298" w:type="dxa"/>
        <w:jc w:val="center"/>
        <w:tblInd w:w="0" w:type="dxa"/>
        <w:tblLayout w:type="fixed"/>
        <w:tblCellMar>
          <w:top w:w="0" w:type="dxa"/>
          <w:left w:w="0" w:type="dxa"/>
          <w:bottom w:w="0" w:type="dxa"/>
          <w:right w:w="0" w:type="dxa"/>
        </w:tblCellMar>
        <w:tblLook w:firstRow="1" w:noVBand="1" w:lastRow="0" w:firstColumn="0" w:lastColumn="0" w:noHBand="0" w:val="0420"/>
      </w:tblPr>
      <w:tblGrid>
        <w:gridCol w:w="2095"/>
        <w:gridCol w:w="2271"/>
        <w:gridCol w:w="1131"/>
        <w:gridCol w:w="2211"/>
        <w:gridCol w:w="1590"/>
      </w:tblGrid>
      <w:tr>
        <w:trPr>
          <w:tblHeader w:val="true"/>
          <w:trHeight w:val="360" w:hRule="atLeast"/>
        </w:trPr>
        <w:tc>
          <w:tcPr>
            <w:tcW w:w="2095"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639" w:author="Unknown Author" w:date="2023-06-10T18:07:40Z"/>
              </w:rPr>
            </w:pPr>
            <w:ins w:id="637" w:author="Unknown Author" w:date="2023-06-10T18:07:40Z">
              <w:r>
                <w:rPr>
                  <w:rFonts w:eastAsia="Arial" w:cs="Arial"/>
                  <w:b/>
                  <w:color w:val="000000"/>
                  <w:kern w:val="0"/>
                  <w:sz w:val="20"/>
                  <w:szCs w:val="20"/>
                  <w:lang w:val="en-US" w:eastAsia="en-US" w:bidi="ar-SA"/>
                </w:rPr>
                <w:t>Metabolite</w:t>
              </w:r>
            </w:ins>
            <w:ins w:id="638" w:author="Unknown Author" w:date="2023-06-10T18:07:40Z">
              <w:r>
                <w:rPr>
                  <w:rFonts w:eastAsia="Arial" w:cs="Arial"/>
                  <w:b/>
                  <w:color w:val="000000"/>
                  <w:kern w:val="0"/>
                  <w:sz w:val="20"/>
                  <w:szCs w:val="20"/>
                  <w:vertAlign w:val="superscript"/>
                  <w:lang w:val="en-US" w:eastAsia="en-US" w:bidi="ar-SA"/>
                </w:rPr>
                <w:t>a</w:t>
              </w:r>
            </w:ins>
          </w:p>
        </w:tc>
        <w:tc>
          <w:tcPr>
            <w:tcW w:w="2271"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642" w:author="Unknown Author" w:date="2023-06-10T18:07:40Z"/>
              </w:rPr>
            </w:pPr>
            <w:ins w:id="640" w:author="Unknown Author" w:date="2023-06-10T18:07:40Z">
              <w:r>
                <w:rPr>
                  <w:rFonts w:eastAsia="Arial" w:cs="Arial"/>
                  <w:b/>
                  <w:color w:val="000000"/>
                  <w:kern w:val="0"/>
                  <w:sz w:val="20"/>
                  <w:szCs w:val="20"/>
                  <w:lang w:val="en-US" w:eastAsia="en-US" w:bidi="ar-SA"/>
                </w:rPr>
                <w:t>Explanatory variable</w:t>
              </w:r>
            </w:ins>
            <w:ins w:id="641" w:author="Unknown Author" w:date="2023-06-10T18:07:40Z">
              <w:r>
                <w:rPr>
                  <w:rFonts w:eastAsia="Arial" w:cs="Arial"/>
                  <w:b/>
                  <w:color w:val="000000"/>
                  <w:kern w:val="0"/>
                  <w:sz w:val="20"/>
                  <w:szCs w:val="20"/>
                  <w:vertAlign w:val="superscript"/>
                  <w:lang w:val="en-US" w:eastAsia="en-US" w:bidi="ar-SA"/>
                </w:rPr>
                <w:t>b</w:t>
              </w:r>
            </w:ins>
          </w:p>
        </w:tc>
        <w:tc>
          <w:tcPr>
            <w:tcW w:w="1131"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ins w:id="644" w:author="Unknown Author" w:date="2023-06-10T18:07:40Z"/>
              </w:rPr>
            </w:pPr>
            <w:ins w:id="643" w:author="Unknown Author" w:date="2023-06-10T18:07:40Z">
              <w:r>
                <w:rPr>
                  <w:rFonts w:eastAsia="Arial" w:cs="Arial"/>
                  <w:b/>
                  <w:color w:val="000000"/>
                  <w:kern w:val="0"/>
                  <w:sz w:val="20"/>
                  <w:szCs w:val="20"/>
                  <w:lang w:val="en-US" w:eastAsia="en-US" w:bidi="ar-SA"/>
                </w:rPr>
                <w:t>n</w:t>
              </w:r>
            </w:ins>
          </w:p>
        </w:tc>
        <w:tc>
          <w:tcPr>
            <w:tcW w:w="2211"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646" w:author="Unknown Author" w:date="2023-06-10T18:07:40Z"/>
              </w:rPr>
            </w:pPr>
            <w:ins w:id="645" w:author="Unknown Author" w:date="2023-06-10T18:07:40Z">
              <w:r>
                <w:rPr>
                  <w:rFonts w:eastAsia="Arial" w:cs="Arial"/>
                  <w:b/>
                  <w:color w:val="000000"/>
                  <w:kern w:val="0"/>
                  <w:sz w:val="20"/>
                  <w:szCs w:val="20"/>
                  <w:lang w:val="en-US" w:eastAsia="en-US" w:bidi="ar-SA"/>
                </w:rPr>
                <w:t>Correlation coefficient, 95% CI</w:t>
              </w:r>
            </w:ins>
          </w:p>
        </w:tc>
        <w:tc>
          <w:tcPr>
            <w:tcW w:w="1590"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649" w:author="Unknown Author" w:date="2023-06-10T18:07:40Z"/>
              </w:rPr>
            </w:pPr>
            <w:ins w:id="647" w:author="Unknown Author" w:date="2023-06-10T18:07:40Z">
              <w:r>
                <w:rPr>
                  <w:rFonts w:eastAsia="Arial" w:cs="Arial"/>
                  <w:b/>
                  <w:color w:val="000000"/>
                  <w:kern w:val="0"/>
                  <w:sz w:val="20"/>
                  <w:szCs w:val="20"/>
                  <w:lang w:val="en-US" w:eastAsia="en-US" w:bidi="ar-SA"/>
                </w:rPr>
                <w:t>Significance</w:t>
              </w:r>
            </w:ins>
            <w:ins w:id="648" w:author="Unknown Author" w:date="2023-06-10T18:07:40Z">
              <w:r>
                <w:rPr>
                  <w:rFonts w:eastAsia="Arial" w:cs="Arial"/>
                  <w:b/>
                  <w:color w:val="000000"/>
                  <w:kern w:val="0"/>
                  <w:sz w:val="20"/>
                  <w:szCs w:val="20"/>
                  <w:vertAlign w:val="superscript"/>
                  <w:lang w:val="en-US" w:eastAsia="en-US" w:bidi="ar-SA"/>
                </w:rPr>
                <w:t>c</w:t>
              </w:r>
            </w:ins>
          </w:p>
        </w:tc>
      </w:tr>
      <w:tr>
        <w:trPr>
          <w:trHeight w:val="360" w:hRule="atLeast"/>
        </w:trPr>
        <w:tc>
          <w:tcPr>
            <w:tcW w:w="2095"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651" w:author="Unknown Author" w:date="2023-06-10T18:07:40Z"/>
              </w:rPr>
            </w:pPr>
            <w:ins w:id="650" w:author="Unknown Author" w:date="2023-06-10T18:07:40Z">
              <w:r>
                <w:rPr>
                  <w:rFonts w:eastAsia="Arial" w:cs="Arial"/>
                  <w:color w:val="000000"/>
                  <w:kern w:val="0"/>
                  <w:sz w:val="20"/>
                  <w:szCs w:val="20"/>
                  <w:lang w:val="en-US" w:eastAsia="en-US" w:bidi="ar-SA"/>
                </w:rPr>
                <w:t>TRP</w:t>
              </w:r>
            </w:ins>
          </w:p>
        </w:tc>
        <w:tc>
          <w:tcPr>
            <w:tcW w:w="2271"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653" w:author="Unknown Author" w:date="2023-06-10T18:07:40Z"/>
              </w:rPr>
            </w:pPr>
            <w:ins w:id="652" w:author="Unknown Author" w:date="2023-06-10T18:07:40Z">
              <w:r>
                <w:rPr>
                  <w:rFonts w:eastAsia="Arial" w:cs="Arial"/>
                  <w:color w:val="000000"/>
                  <w:kern w:val="0"/>
                  <w:sz w:val="20"/>
                  <w:szCs w:val="20"/>
                  <w:lang w:val="en-US" w:eastAsia="en-US" w:bidi="ar-SA"/>
                </w:rPr>
                <w:t>age</w:t>
              </w:r>
            </w:ins>
          </w:p>
        </w:tc>
        <w:tc>
          <w:tcPr>
            <w:tcW w:w="1131"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ins w:id="655" w:author="Unknown Author" w:date="2023-06-10T18:07:40Z"/>
              </w:rPr>
            </w:pPr>
            <w:ins w:id="654" w:author="Unknown Author" w:date="2023-06-10T18:07:40Z">
              <w:r>
                <w:rPr>
                  <w:rFonts w:eastAsia="Arial" w:cs="Arial"/>
                  <w:color w:val="000000"/>
                  <w:kern w:val="0"/>
                  <w:sz w:val="20"/>
                  <w:szCs w:val="20"/>
                  <w:lang w:val="en-US" w:eastAsia="en-US" w:bidi="ar-SA"/>
                </w:rPr>
                <w:t>165</w:t>
              </w:r>
            </w:ins>
          </w:p>
        </w:tc>
        <w:tc>
          <w:tcPr>
            <w:tcW w:w="2211"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657" w:author="Unknown Author" w:date="2023-06-10T18:07:40Z"/>
              </w:rPr>
            </w:pPr>
            <w:ins w:id="656" w:author="Unknown Author" w:date="2023-06-10T18:07:40Z">
              <w:r>
                <w:rPr>
                  <w:rFonts w:eastAsia="Arial" w:cs="Arial"/>
                  <w:color w:val="000000"/>
                  <w:kern w:val="0"/>
                  <w:sz w:val="20"/>
                  <w:szCs w:val="20"/>
                  <w:lang w:val="en-US" w:eastAsia="en-US" w:bidi="ar-SA"/>
                </w:rPr>
                <w:t>-0.025 [-0.18 - 0.13]</w:t>
              </w:r>
            </w:ins>
          </w:p>
        </w:tc>
        <w:tc>
          <w:tcPr>
            <w:tcW w:w="1590"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659" w:author="Unknown Author" w:date="2023-06-10T18:07:40Z"/>
              </w:rPr>
            </w:pPr>
            <w:ins w:id="658" w:author="Unknown Author" w:date="2023-06-10T18:07:40Z">
              <w:r>
                <w:rPr>
                  <w:rFonts w:eastAsia="Arial" w:cs="Arial"/>
                  <w:color w:val="000000"/>
                  <w:kern w:val="0"/>
                  <w:sz w:val="20"/>
                  <w:szCs w:val="20"/>
                  <w:lang w:val="en-US" w:eastAsia="en-US" w:bidi="ar-SA"/>
                </w:rPr>
                <w:t>ns (p = 0.75)</w:t>
              </w:r>
            </w:ins>
          </w:p>
        </w:tc>
      </w:tr>
      <w:tr>
        <w:trPr>
          <w:trHeight w:val="360" w:hRule="atLeast"/>
        </w:trPr>
        <w:tc>
          <w:tcPr>
            <w:tcW w:w="2095"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661" w:author="Unknown Author" w:date="2023-06-10T18:07:40Z"/>
              </w:rPr>
            </w:pPr>
            <w:ins w:id="660" w:author="Unknown Author" w:date="2023-06-10T18:07:40Z">
              <w:r>
                <w:rPr>
                  <w:rFonts w:eastAsia="Arial" w:cs="Arial"/>
                  <w:color w:val="000000"/>
                  <w:kern w:val="0"/>
                  <w:sz w:val="20"/>
                  <w:szCs w:val="20"/>
                  <w:lang w:val="en-US" w:eastAsia="en-US" w:bidi="ar-SA"/>
                </w:rPr>
                <w:t>log KYN</w:t>
              </w:r>
            </w:ins>
          </w:p>
        </w:tc>
        <w:tc>
          <w:tcPr>
            <w:tcW w:w="227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663" w:author="Unknown Author" w:date="2023-06-10T18:07:40Z"/>
              </w:rPr>
            </w:pPr>
            <w:ins w:id="662" w:author="Unknown Author" w:date="2023-06-10T18:07:40Z">
              <w:r>
                <w:rPr>
                  <w:rFonts w:eastAsia="Arial" w:cs="Arial"/>
                  <w:color w:val="000000"/>
                  <w:kern w:val="0"/>
                  <w:sz w:val="20"/>
                  <w:szCs w:val="20"/>
                  <w:lang w:val="en-US" w:eastAsia="en-US" w:bidi="ar-SA"/>
                </w:rPr>
                <w:t>age</w:t>
              </w:r>
            </w:ins>
          </w:p>
        </w:tc>
        <w:tc>
          <w:tcPr>
            <w:tcW w:w="11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ins w:id="665" w:author="Unknown Author" w:date="2023-06-10T18:07:40Z"/>
              </w:rPr>
            </w:pPr>
            <w:ins w:id="664" w:author="Unknown Author" w:date="2023-06-10T18:07:40Z">
              <w:r>
                <w:rPr>
                  <w:rFonts w:eastAsia="Arial" w:cs="Arial"/>
                  <w:color w:val="000000"/>
                  <w:kern w:val="0"/>
                  <w:sz w:val="20"/>
                  <w:szCs w:val="20"/>
                  <w:lang w:val="en-US" w:eastAsia="en-US" w:bidi="ar-SA"/>
                </w:rPr>
                <w:t>165</w:t>
              </w:r>
            </w:ins>
          </w:p>
        </w:tc>
        <w:tc>
          <w:tcPr>
            <w:tcW w:w="221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667" w:author="Unknown Author" w:date="2023-06-10T18:07:40Z"/>
              </w:rPr>
            </w:pPr>
            <w:ins w:id="666" w:author="Unknown Author" w:date="2023-06-10T18:07:40Z">
              <w:r>
                <w:rPr>
                  <w:rFonts w:eastAsia="Arial" w:cs="Arial"/>
                  <w:color w:val="000000"/>
                  <w:kern w:val="0"/>
                  <w:sz w:val="20"/>
                  <w:szCs w:val="20"/>
                  <w:lang w:val="en-US" w:eastAsia="en-US" w:bidi="ar-SA"/>
                </w:rPr>
                <w:t>0.3 [0.16 - 0.43]</w:t>
              </w:r>
            </w:ins>
          </w:p>
        </w:tc>
        <w:tc>
          <w:tcPr>
            <w:tcW w:w="1590"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669" w:author="Unknown Author" w:date="2023-06-10T18:07:40Z"/>
              </w:rPr>
            </w:pPr>
            <w:ins w:id="668" w:author="Unknown Author" w:date="2023-06-10T18:07:40Z">
              <w:r>
                <w:rPr>
                  <w:rFonts w:eastAsia="Arial" w:cs="Arial"/>
                  <w:color w:val="000000"/>
                  <w:kern w:val="0"/>
                  <w:sz w:val="20"/>
                  <w:szCs w:val="20"/>
                  <w:lang w:val="en-US" w:eastAsia="en-US" w:bidi="ar-SA"/>
                </w:rPr>
                <w:t>p &lt; 0.001</w:t>
              </w:r>
            </w:ins>
          </w:p>
        </w:tc>
      </w:tr>
      <w:tr>
        <w:trPr>
          <w:trHeight w:val="360" w:hRule="atLeast"/>
        </w:trPr>
        <w:tc>
          <w:tcPr>
            <w:tcW w:w="2095"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671" w:author="Unknown Author" w:date="2023-06-10T18:07:40Z"/>
              </w:rPr>
            </w:pPr>
            <w:ins w:id="670" w:author="Unknown Author" w:date="2023-06-10T18:07:40Z">
              <w:r>
                <w:rPr>
                  <w:rFonts w:eastAsia="Arial" w:cs="Arial"/>
                  <w:color w:val="000000"/>
                  <w:kern w:val="0"/>
                  <w:sz w:val="20"/>
                  <w:szCs w:val="20"/>
                  <w:lang w:val="en-US" w:eastAsia="en-US" w:bidi="ar-SA"/>
                </w:rPr>
                <w:t>log KYN/TRP</w:t>
              </w:r>
            </w:ins>
          </w:p>
        </w:tc>
        <w:tc>
          <w:tcPr>
            <w:tcW w:w="227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673" w:author="Unknown Author" w:date="2023-06-10T18:07:40Z"/>
              </w:rPr>
            </w:pPr>
            <w:ins w:id="672" w:author="Unknown Author" w:date="2023-06-10T18:07:40Z">
              <w:r>
                <w:rPr>
                  <w:rFonts w:eastAsia="Arial" w:cs="Arial"/>
                  <w:color w:val="000000"/>
                  <w:kern w:val="0"/>
                  <w:sz w:val="20"/>
                  <w:szCs w:val="20"/>
                  <w:lang w:val="en-US" w:eastAsia="en-US" w:bidi="ar-SA"/>
                </w:rPr>
                <w:t>age</w:t>
              </w:r>
            </w:ins>
          </w:p>
        </w:tc>
        <w:tc>
          <w:tcPr>
            <w:tcW w:w="11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ins w:id="675" w:author="Unknown Author" w:date="2023-06-10T18:07:40Z"/>
              </w:rPr>
            </w:pPr>
            <w:ins w:id="674" w:author="Unknown Author" w:date="2023-06-10T18:07:40Z">
              <w:r>
                <w:rPr>
                  <w:rFonts w:eastAsia="Arial" w:cs="Arial"/>
                  <w:color w:val="000000"/>
                  <w:kern w:val="0"/>
                  <w:sz w:val="20"/>
                  <w:szCs w:val="20"/>
                  <w:lang w:val="en-US" w:eastAsia="en-US" w:bidi="ar-SA"/>
                </w:rPr>
                <w:t>165</w:t>
              </w:r>
            </w:ins>
          </w:p>
        </w:tc>
        <w:tc>
          <w:tcPr>
            <w:tcW w:w="221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677" w:author="Unknown Author" w:date="2023-06-10T18:07:40Z"/>
              </w:rPr>
            </w:pPr>
            <w:ins w:id="676" w:author="Unknown Author" w:date="2023-06-10T18:07:40Z">
              <w:r>
                <w:rPr>
                  <w:rFonts w:eastAsia="Arial" w:cs="Arial"/>
                  <w:color w:val="000000"/>
                  <w:kern w:val="0"/>
                  <w:sz w:val="20"/>
                  <w:szCs w:val="20"/>
                  <w:lang w:val="en-US" w:eastAsia="en-US" w:bidi="ar-SA"/>
                </w:rPr>
                <w:t>0.36 [0.21 - 0.48]</w:t>
              </w:r>
            </w:ins>
          </w:p>
        </w:tc>
        <w:tc>
          <w:tcPr>
            <w:tcW w:w="1590"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679" w:author="Unknown Author" w:date="2023-06-10T18:07:40Z"/>
              </w:rPr>
            </w:pPr>
            <w:ins w:id="678" w:author="Unknown Author" w:date="2023-06-10T18:07:40Z">
              <w:r>
                <w:rPr>
                  <w:rFonts w:eastAsia="Arial" w:cs="Arial"/>
                  <w:color w:val="000000"/>
                  <w:kern w:val="0"/>
                  <w:sz w:val="20"/>
                  <w:szCs w:val="20"/>
                  <w:lang w:val="en-US" w:eastAsia="en-US" w:bidi="ar-SA"/>
                </w:rPr>
                <w:t>p &lt; 0.001</w:t>
              </w:r>
            </w:ins>
          </w:p>
        </w:tc>
      </w:tr>
      <w:tr>
        <w:trPr>
          <w:trHeight w:val="360" w:hRule="atLeast"/>
        </w:trPr>
        <w:tc>
          <w:tcPr>
            <w:tcW w:w="2095"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681" w:author="Unknown Author" w:date="2023-06-10T18:07:40Z"/>
              </w:rPr>
            </w:pPr>
            <w:ins w:id="680" w:author="Unknown Author" w:date="2023-06-10T18:07:40Z">
              <w:r>
                <w:rPr>
                  <w:rFonts w:eastAsia="Arial" w:cs="Arial"/>
                  <w:color w:val="000000"/>
                  <w:kern w:val="0"/>
                  <w:sz w:val="20"/>
                  <w:szCs w:val="20"/>
                  <w:lang w:val="en-US" w:eastAsia="en-US" w:bidi="ar-SA"/>
                </w:rPr>
                <w:t>TRP</w:t>
              </w:r>
            </w:ins>
          </w:p>
        </w:tc>
        <w:tc>
          <w:tcPr>
            <w:tcW w:w="227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683" w:author="Unknown Author" w:date="2023-06-10T18:07:40Z"/>
              </w:rPr>
            </w:pPr>
            <w:ins w:id="682" w:author="Unknown Author" w:date="2023-06-10T18:07:40Z">
              <w:r>
                <w:rPr>
                  <w:rFonts w:eastAsia="Arial" w:cs="Arial"/>
                  <w:color w:val="000000"/>
                  <w:kern w:val="0"/>
                  <w:sz w:val="20"/>
                  <w:szCs w:val="20"/>
                  <w:lang w:val="en-US" w:eastAsia="en-US" w:bidi="ar-SA"/>
                </w:rPr>
                <w:t>PSS-4, mental stress score</w:t>
              </w:r>
            </w:ins>
          </w:p>
        </w:tc>
        <w:tc>
          <w:tcPr>
            <w:tcW w:w="11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ins w:id="685" w:author="Unknown Author" w:date="2023-06-10T18:07:40Z"/>
              </w:rPr>
            </w:pPr>
            <w:ins w:id="684" w:author="Unknown Author" w:date="2023-06-10T18:07:40Z">
              <w:r>
                <w:rPr>
                  <w:rFonts w:eastAsia="Arial" w:cs="Arial"/>
                  <w:color w:val="000000"/>
                  <w:kern w:val="0"/>
                  <w:sz w:val="20"/>
                  <w:szCs w:val="20"/>
                  <w:lang w:val="en-US" w:eastAsia="en-US" w:bidi="ar-SA"/>
                </w:rPr>
                <w:t>165</w:t>
              </w:r>
            </w:ins>
          </w:p>
        </w:tc>
        <w:tc>
          <w:tcPr>
            <w:tcW w:w="221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687" w:author="Unknown Author" w:date="2023-06-10T18:07:40Z"/>
              </w:rPr>
            </w:pPr>
            <w:ins w:id="686" w:author="Unknown Author" w:date="2023-06-10T18:07:40Z">
              <w:r>
                <w:rPr>
                  <w:rFonts w:eastAsia="Arial" w:cs="Arial"/>
                  <w:color w:val="000000"/>
                  <w:kern w:val="0"/>
                  <w:sz w:val="20"/>
                  <w:szCs w:val="20"/>
                  <w:lang w:val="en-US" w:eastAsia="en-US" w:bidi="ar-SA"/>
                </w:rPr>
                <w:t>-0.17 [-0.31 - -0.016]</w:t>
              </w:r>
            </w:ins>
          </w:p>
        </w:tc>
        <w:tc>
          <w:tcPr>
            <w:tcW w:w="1590"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689" w:author="Unknown Author" w:date="2023-06-10T18:07:40Z"/>
              </w:rPr>
            </w:pPr>
            <w:ins w:id="688" w:author="Unknown Author" w:date="2023-06-10T18:07:40Z">
              <w:r>
                <w:rPr>
                  <w:rFonts w:eastAsia="Arial" w:cs="Arial"/>
                  <w:color w:val="000000"/>
                  <w:kern w:val="0"/>
                  <w:sz w:val="20"/>
                  <w:szCs w:val="20"/>
                  <w:lang w:val="en-US" w:eastAsia="en-US" w:bidi="ar-SA"/>
                </w:rPr>
                <w:t>p = 0.031</w:t>
              </w:r>
            </w:ins>
          </w:p>
        </w:tc>
      </w:tr>
      <w:tr>
        <w:trPr>
          <w:trHeight w:val="360" w:hRule="atLeast"/>
        </w:trPr>
        <w:tc>
          <w:tcPr>
            <w:tcW w:w="2095"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691" w:author="Unknown Author" w:date="2023-06-10T18:07:40Z"/>
              </w:rPr>
            </w:pPr>
            <w:ins w:id="690" w:author="Unknown Author" w:date="2023-06-10T18:07:40Z">
              <w:r>
                <w:rPr>
                  <w:rFonts w:eastAsia="Arial" w:cs="Arial"/>
                  <w:color w:val="000000"/>
                  <w:kern w:val="0"/>
                  <w:sz w:val="20"/>
                  <w:szCs w:val="20"/>
                  <w:lang w:val="en-US" w:eastAsia="en-US" w:bidi="ar-SA"/>
                </w:rPr>
                <w:t>log KYN</w:t>
              </w:r>
            </w:ins>
          </w:p>
        </w:tc>
        <w:tc>
          <w:tcPr>
            <w:tcW w:w="227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693" w:author="Unknown Author" w:date="2023-06-10T18:07:40Z"/>
              </w:rPr>
            </w:pPr>
            <w:ins w:id="692" w:author="Unknown Author" w:date="2023-06-10T18:07:40Z">
              <w:r>
                <w:rPr>
                  <w:rFonts w:eastAsia="Arial" w:cs="Arial"/>
                  <w:color w:val="000000"/>
                  <w:kern w:val="0"/>
                  <w:sz w:val="20"/>
                  <w:szCs w:val="20"/>
                  <w:lang w:val="en-US" w:eastAsia="en-US" w:bidi="ar-SA"/>
                </w:rPr>
                <w:t>PSS-4, mental stress score</w:t>
              </w:r>
            </w:ins>
          </w:p>
        </w:tc>
        <w:tc>
          <w:tcPr>
            <w:tcW w:w="11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ins w:id="695" w:author="Unknown Author" w:date="2023-06-10T18:07:40Z"/>
              </w:rPr>
            </w:pPr>
            <w:ins w:id="694" w:author="Unknown Author" w:date="2023-06-10T18:07:40Z">
              <w:r>
                <w:rPr>
                  <w:rFonts w:eastAsia="Arial" w:cs="Arial"/>
                  <w:color w:val="000000"/>
                  <w:kern w:val="0"/>
                  <w:sz w:val="20"/>
                  <w:szCs w:val="20"/>
                  <w:lang w:val="en-US" w:eastAsia="en-US" w:bidi="ar-SA"/>
                </w:rPr>
                <w:t>165</w:t>
              </w:r>
            </w:ins>
          </w:p>
        </w:tc>
        <w:tc>
          <w:tcPr>
            <w:tcW w:w="221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697" w:author="Unknown Author" w:date="2023-06-10T18:07:40Z"/>
              </w:rPr>
            </w:pPr>
            <w:ins w:id="696" w:author="Unknown Author" w:date="2023-06-10T18:07:40Z">
              <w:r>
                <w:rPr>
                  <w:rFonts w:eastAsia="Arial" w:cs="Arial"/>
                  <w:color w:val="000000"/>
                  <w:kern w:val="0"/>
                  <w:sz w:val="20"/>
                  <w:szCs w:val="20"/>
                  <w:lang w:val="en-US" w:eastAsia="en-US" w:bidi="ar-SA"/>
                </w:rPr>
                <w:t>-0.016 [-0.17 - 0.14]</w:t>
              </w:r>
            </w:ins>
          </w:p>
        </w:tc>
        <w:tc>
          <w:tcPr>
            <w:tcW w:w="1590"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699" w:author="Unknown Author" w:date="2023-06-10T18:07:40Z"/>
              </w:rPr>
            </w:pPr>
            <w:ins w:id="698" w:author="Unknown Author" w:date="2023-06-10T18:07:40Z">
              <w:r>
                <w:rPr>
                  <w:rFonts w:eastAsia="Arial" w:cs="Arial"/>
                  <w:color w:val="000000"/>
                  <w:kern w:val="0"/>
                  <w:sz w:val="20"/>
                  <w:szCs w:val="20"/>
                  <w:lang w:val="en-US" w:eastAsia="en-US" w:bidi="ar-SA"/>
                </w:rPr>
                <w:t>ns (p = 0.84)</w:t>
              </w:r>
            </w:ins>
          </w:p>
        </w:tc>
      </w:tr>
      <w:tr>
        <w:trPr>
          <w:trHeight w:val="360" w:hRule="atLeast"/>
        </w:trPr>
        <w:tc>
          <w:tcPr>
            <w:tcW w:w="2095"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701" w:author="Unknown Author" w:date="2023-06-10T18:07:40Z"/>
              </w:rPr>
            </w:pPr>
            <w:ins w:id="700" w:author="Unknown Author" w:date="2023-06-10T18:07:40Z">
              <w:r>
                <w:rPr>
                  <w:rFonts w:eastAsia="Arial" w:cs="Arial"/>
                  <w:color w:val="000000"/>
                  <w:kern w:val="0"/>
                  <w:sz w:val="20"/>
                  <w:szCs w:val="20"/>
                  <w:lang w:val="en-US" w:eastAsia="en-US" w:bidi="ar-SA"/>
                </w:rPr>
                <w:t>log KYN/TRP</w:t>
              </w:r>
            </w:ins>
          </w:p>
        </w:tc>
        <w:tc>
          <w:tcPr>
            <w:tcW w:w="227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703" w:author="Unknown Author" w:date="2023-06-10T18:07:40Z"/>
              </w:rPr>
            </w:pPr>
            <w:ins w:id="702" w:author="Unknown Author" w:date="2023-06-10T18:07:40Z">
              <w:r>
                <w:rPr>
                  <w:rFonts w:eastAsia="Arial" w:cs="Arial"/>
                  <w:color w:val="000000"/>
                  <w:kern w:val="0"/>
                  <w:sz w:val="20"/>
                  <w:szCs w:val="20"/>
                  <w:lang w:val="en-US" w:eastAsia="en-US" w:bidi="ar-SA"/>
                </w:rPr>
                <w:t>PSS-4, mental stress score</w:t>
              </w:r>
            </w:ins>
          </w:p>
        </w:tc>
        <w:tc>
          <w:tcPr>
            <w:tcW w:w="11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ins w:id="705" w:author="Unknown Author" w:date="2023-06-10T18:07:40Z"/>
              </w:rPr>
            </w:pPr>
            <w:ins w:id="704" w:author="Unknown Author" w:date="2023-06-10T18:07:40Z">
              <w:r>
                <w:rPr>
                  <w:rFonts w:eastAsia="Arial" w:cs="Arial"/>
                  <w:color w:val="000000"/>
                  <w:kern w:val="0"/>
                  <w:sz w:val="20"/>
                  <w:szCs w:val="20"/>
                  <w:lang w:val="en-US" w:eastAsia="en-US" w:bidi="ar-SA"/>
                </w:rPr>
                <w:t>165</w:t>
              </w:r>
            </w:ins>
          </w:p>
        </w:tc>
        <w:tc>
          <w:tcPr>
            <w:tcW w:w="221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707" w:author="Unknown Author" w:date="2023-06-10T18:07:40Z"/>
              </w:rPr>
            </w:pPr>
            <w:ins w:id="706" w:author="Unknown Author" w:date="2023-06-10T18:07:40Z">
              <w:r>
                <w:rPr>
                  <w:rFonts w:eastAsia="Arial" w:cs="Arial"/>
                  <w:color w:val="000000"/>
                  <w:kern w:val="0"/>
                  <w:sz w:val="20"/>
                  <w:szCs w:val="20"/>
                  <w:lang w:val="en-US" w:eastAsia="en-US" w:bidi="ar-SA"/>
                </w:rPr>
                <w:t>0.12 [-0.029 - 0.27]</w:t>
              </w:r>
            </w:ins>
          </w:p>
        </w:tc>
        <w:tc>
          <w:tcPr>
            <w:tcW w:w="1590"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709" w:author="Unknown Author" w:date="2023-06-10T18:07:40Z"/>
              </w:rPr>
            </w:pPr>
            <w:ins w:id="708" w:author="Unknown Author" w:date="2023-06-10T18:07:40Z">
              <w:r>
                <w:rPr>
                  <w:rFonts w:eastAsia="Arial" w:cs="Arial"/>
                  <w:color w:val="000000"/>
                  <w:kern w:val="0"/>
                  <w:sz w:val="20"/>
                  <w:szCs w:val="20"/>
                  <w:lang w:val="en-US" w:eastAsia="en-US" w:bidi="ar-SA"/>
                </w:rPr>
                <w:t>ns (p = 0.11)</w:t>
              </w:r>
            </w:ins>
          </w:p>
        </w:tc>
      </w:tr>
      <w:tr>
        <w:trPr>
          <w:trHeight w:val="360" w:hRule="atLeast"/>
        </w:trPr>
        <w:tc>
          <w:tcPr>
            <w:tcW w:w="2095"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711" w:author="Unknown Author" w:date="2023-06-10T18:07:40Z"/>
              </w:rPr>
            </w:pPr>
            <w:ins w:id="710" w:author="Unknown Author" w:date="2023-06-10T18:07:40Z">
              <w:r>
                <w:rPr>
                  <w:rFonts w:eastAsia="Arial" w:cs="Arial"/>
                  <w:color w:val="000000"/>
                  <w:kern w:val="0"/>
                  <w:sz w:val="20"/>
                  <w:szCs w:val="20"/>
                  <w:lang w:val="en-US" w:eastAsia="en-US" w:bidi="ar-SA"/>
                </w:rPr>
                <w:t>TRP</w:t>
              </w:r>
            </w:ins>
          </w:p>
        </w:tc>
        <w:tc>
          <w:tcPr>
            <w:tcW w:w="227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713" w:author="Unknown Author" w:date="2023-06-10T18:07:40Z"/>
              </w:rPr>
            </w:pPr>
            <w:ins w:id="712" w:author="Unknown Author" w:date="2023-06-10T18:07:40Z">
              <w:r>
                <w:rPr>
                  <w:rFonts w:eastAsia="Arial" w:cs="Arial"/>
                  <w:color w:val="000000"/>
                  <w:kern w:val="0"/>
                  <w:sz w:val="20"/>
                  <w:szCs w:val="20"/>
                  <w:lang w:val="en-US" w:eastAsia="en-US" w:bidi="ar-SA"/>
                </w:rPr>
                <w:t>log NEO</w:t>
              </w:r>
            </w:ins>
          </w:p>
        </w:tc>
        <w:tc>
          <w:tcPr>
            <w:tcW w:w="11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ins w:id="715" w:author="Unknown Author" w:date="2023-06-10T18:07:40Z"/>
              </w:rPr>
            </w:pPr>
            <w:ins w:id="714" w:author="Unknown Author" w:date="2023-06-10T18:07:40Z">
              <w:r>
                <w:rPr>
                  <w:rFonts w:eastAsia="Arial" w:cs="Arial"/>
                  <w:color w:val="000000"/>
                  <w:kern w:val="0"/>
                  <w:sz w:val="20"/>
                  <w:szCs w:val="20"/>
                  <w:lang w:val="en-US" w:eastAsia="en-US" w:bidi="ar-SA"/>
                </w:rPr>
                <w:t>165</w:t>
              </w:r>
            </w:ins>
          </w:p>
        </w:tc>
        <w:tc>
          <w:tcPr>
            <w:tcW w:w="221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717" w:author="Unknown Author" w:date="2023-06-10T18:07:40Z"/>
              </w:rPr>
            </w:pPr>
            <w:ins w:id="716" w:author="Unknown Author" w:date="2023-06-10T18:07:40Z">
              <w:r>
                <w:rPr>
                  <w:rFonts w:eastAsia="Arial" w:cs="Arial"/>
                  <w:color w:val="000000"/>
                  <w:kern w:val="0"/>
                  <w:sz w:val="20"/>
                  <w:szCs w:val="20"/>
                  <w:lang w:val="en-US" w:eastAsia="en-US" w:bidi="ar-SA"/>
                </w:rPr>
                <w:t>-0.17 [-0.32 - -0.02]</w:t>
              </w:r>
            </w:ins>
          </w:p>
        </w:tc>
        <w:tc>
          <w:tcPr>
            <w:tcW w:w="1590"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719" w:author="Unknown Author" w:date="2023-06-10T18:07:40Z"/>
              </w:rPr>
            </w:pPr>
            <w:ins w:id="718" w:author="Unknown Author" w:date="2023-06-10T18:07:40Z">
              <w:r>
                <w:rPr>
                  <w:rFonts w:eastAsia="Arial" w:cs="Arial"/>
                  <w:color w:val="000000"/>
                  <w:kern w:val="0"/>
                  <w:sz w:val="20"/>
                  <w:szCs w:val="20"/>
                  <w:lang w:val="en-US" w:eastAsia="en-US" w:bidi="ar-SA"/>
                </w:rPr>
                <w:t>p = 0.027</w:t>
              </w:r>
            </w:ins>
          </w:p>
        </w:tc>
      </w:tr>
      <w:tr>
        <w:trPr>
          <w:trHeight w:val="360" w:hRule="atLeast"/>
        </w:trPr>
        <w:tc>
          <w:tcPr>
            <w:tcW w:w="2095"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721" w:author="Unknown Author" w:date="2023-06-10T18:07:40Z"/>
              </w:rPr>
            </w:pPr>
            <w:ins w:id="720" w:author="Unknown Author" w:date="2023-06-10T18:07:40Z">
              <w:r>
                <w:rPr>
                  <w:rFonts w:eastAsia="Arial" w:cs="Arial"/>
                  <w:color w:val="000000"/>
                  <w:kern w:val="0"/>
                  <w:sz w:val="20"/>
                  <w:szCs w:val="20"/>
                  <w:lang w:val="en-US" w:eastAsia="en-US" w:bidi="ar-SA"/>
                </w:rPr>
                <w:t>log KYN</w:t>
              </w:r>
            </w:ins>
          </w:p>
        </w:tc>
        <w:tc>
          <w:tcPr>
            <w:tcW w:w="227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723" w:author="Unknown Author" w:date="2023-06-10T18:07:40Z"/>
              </w:rPr>
            </w:pPr>
            <w:ins w:id="722" w:author="Unknown Author" w:date="2023-06-10T18:07:40Z">
              <w:r>
                <w:rPr>
                  <w:rFonts w:eastAsia="Arial" w:cs="Arial"/>
                  <w:color w:val="000000"/>
                  <w:kern w:val="0"/>
                  <w:sz w:val="20"/>
                  <w:szCs w:val="20"/>
                  <w:lang w:val="en-US" w:eastAsia="en-US" w:bidi="ar-SA"/>
                </w:rPr>
                <w:t>log NEO</w:t>
              </w:r>
            </w:ins>
          </w:p>
        </w:tc>
        <w:tc>
          <w:tcPr>
            <w:tcW w:w="11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ins w:id="725" w:author="Unknown Author" w:date="2023-06-10T18:07:40Z"/>
              </w:rPr>
            </w:pPr>
            <w:ins w:id="724" w:author="Unknown Author" w:date="2023-06-10T18:07:40Z">
              <w:r>
                <w:rPr>
                  <w:rFonts w:eastAsia="Arial" w:cs="Arial"/>
                  <w:color w:val="000000"/>
                  <w:kern w:val="0"/>
                  <w:sz w:val="20"/>
                  <w:szCs w:val="20"/>
                  <w:lang w:val="en-US" w:eastAsia="en-US" w:bidi="ar-SA"/>
                </w:rPr>
                <w:t>165</w:t>
              </w:r>
            </w:ins>
          </w:p>
        </w:tc>
        <w:tc>
          <w:tcPr>
            <w:tcW w:w="221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727" w:author="Unknown Author" w:date="2023-06-10T18:07:40Z"/>
              </w:rPr>
            </w:pPr>
            <w:ins w:id="726" w:author="Unknown Author" w:date="2023-06-10T18:07:40Z">
              <w:r>
                <w:rPr>
                  <w:rFonts w:eastAsia="Arial" w:cs="Arial"/>
                  <w:color w:val="000000"/>
                  <w:kern w:val="0"/>
                  <w:sz w:val="20"/>
                  <w:szCs w:val="20"/>
                  <w:lang w:val="en-US" w:eastAsia="en-US" w:bidi="ar-SA"/>
                </w:rPr>
                <w:t>0.35 [0.2 - 0.47]</w:t>
              </w:r>
            </w:ins>
          </w:p>
        </w:tc>
        <w:tc>
          <w:tcPr>
            <w:tcW w:w="1590"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729" w:author="Unknown Author" w:date="2023-06-10T18:07:40Z"/>
              </w:rPr>
            </w:pPr>
            <w:ins w:id="728" w:author="Unknown Author" w:date="2023-06-10T18:07:40Z">
              <w:r>
                <w:rPr>
                  <w:rFonts w:eastAsia="Arial" w:cs="Arial"/>
                  <w:color w:val="000000"/>
                  <w:kern w:val="0"/>
                  <w:sz w:val="20"/>
                  <w:szCs w:val="20"/>
                  <w:lang w:val="en-US" w:eastAsia="en-US" w:bidi="ar-SA"/>
                </w:rPr>
                <w:t>p &lt; 0.001</w:t>
              </w:r>
            </w:ins>
          </w:p>
        </w:tc>
      </w:tr>
      <w:tr>
        <w:trPr>
          <w:trHeight w:val="360" w:hRule="atLeast"/>
        </w:trPr>
        <w:tc>
          <w:tcPr>
            <w:tcW w:w="2095"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731" w:author="Unknown Author" w:date="2023-06-10T18:07:40Z"/>
              </w:rPr>
            </w:pPr>
            <w:ins w:id="730" w:author="Unknown Author" w:date="2023-06-10T18:07:40Z">
              <w:r>
                <w:rPr>
                  <w:rFonts w:eastAsia="Arial" w:cs="Arial"/>
                  <w:color w:val="000000"/>
                  <w:kern w:val="0"/>
                  <w:sz w:val="20"/>
                  <w:szCs w:val="20"/>
                  <w:lang w:val="en-US" w:eastAsia="en-US" w:bidi="ar-SA"/>
                </w:rPr>
                <w:t>log KYN/TRP</w:t>
              </w:r>
            </w:ins>
          </w:p>
        </w:tc>
        <w:tc>
          <w:tcPr>
            <w:tcW w:w="227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733" w:author="Unknown Author" w:date="2023-06-10T18:07:40Z"/>
              </w:rPr>
            </w:pPr>
            <w:ins w:id="732" w:author="Unknown Author" w:date="2023-06-10T18:07:40Z">
              <w:r>
                <w:rPr>
                  <w:rFonts w:eastAsia="Arial" w:cs="Arial"/>
                  <w:color w:val="000000"/>
                  <w:kern w:val="0"/>
                  <w:sz w:val="20"/>
                  <w:szCs w:val="20"/>
                  <w:lang w:val="en-US" w:eastAsia="en-US" w:bidi="ar-SA"/>
                </w:rPr>
                <w:t>log NEO</w:t>
              </w:r>
            </w:ins>
          </w:p>
        </w:tc>
        <w:tc>
          <w:tcPr>
            <w:tcW w:w="11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ins w:id="735" w:author="Unknown Author" w:date="2023-06-10T18:07:40Z"/>
              </w:rPr>
            </w:pPr>
            <w:ins w:id="734" w:author="Unknown Author" w:date="2023-06-10T18:07:40Z">
              <w:r>
                <w:rPr>
                  <w:rFonts w:eastAsia="Arial" w:cs="Arial"/>
                  <w:color w:val="000000"/>
                  <w:kern w:val="0"/>
                  <w:sz w:val="20"/>
                  <w:szCs w:val="20"/>
                  <w:lang w:val="en-US" w:eastAsia="en-US" w:bidi="ar-SA"/>
                </w:rPr>
                <w:t>165</w:t>
              </w:r>
            </w:ins>
          </w:p>
        </w:tc>
        <w:tc>
          <w:tcPr>
            <w:tcW w:w="221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737" w:author="Unknown Author" w:date="2023-06-10T18:07:40Z"/>
              </w:rPr>
            </w:pPr>
            <w:ins w:id="736" w:author="Unknown Author" w:date="2023-06-10T18:07:40Z">
              <w:r>
                <w:rPr>
                  <w:rFonts w:eastAsia="Arial" w:cs="Arial"/>
                  <w:color w:val="000000"/>
                  <w:kern w:val="0"/>
                  <w:sz w:val="20"/>
                  <w:szCs w:val="20"/>
                  <w:lang w:val="en-US" w:eastAsia="en-US" w:bidi="ar-SA"/>
                </w:rPr>
                <w:t>0.52 [0.4 - 0.62]</w:t>
              </w:r>
            </w:ins>
          </w:p>
        </w:tc>
        <w:tc>
          <w:tcPr>
            <w:tcW w:w="1590"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739" w:author="Unknown Author" w:date="2023-06-10T18:07:40Z"/>
              </w:rPr>
            </w:pPr>
            <w:ins w:id="738" w:author="Unknown Author" w:date="2023-06-10T18:07:40Z">
              <w:r>
                <w:rPr>
                  <w:rFonts w:eastAsia="Arial" w:cs="Arial"/>
                  <w:color w:val="000000"/>
                  <w:kern w:val="0"/>
                  <w:sz w:val="20"/>
                  <w:szCs w:val="20"/>
                  <w:lang w:val="en-US" w:eastAsia="en-US" w:bidi="ar-SA"/>
                </w:rPr>
                <w:t>p &lt; 0.001</w:t>
              </w:r>
            </w:ins>
          </w:p>
        </w:tc>
      </w:tr>
      <w:tr>
        <w:trPr>
          <w:trHeight w:val="360" w:hRule="atLeast"/>
        </w:trPr>
        <w:tc>
          <w:tcPr>
            <w:tcW w:w="2095"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741" w:author="Unknown Author" w:date="2023-06-10T18:07:40Z"/>
              </w:rPr>
            </w:pPr>
            <w:ins w:id="740" w:author="Unknown Author" w:date="2023-06-10T18:07:40Z">
              <w:r>
                <w:rPr>
                  <w:rFonts w:eastAsia="Arial" w:cs="Arial"/>
                  <w:color w:val="000000"/>
                  <w:kern w:val="0"/>
                  <w:sz w:val="20"/>
                  <w:szCs w:val="20"/>
                  <w:lang w:val="en-US" w:eastAsia="en-US" w:bidi="ar-SA"/>
                </w:rPr>
                <w:t>TRP</w:t>
              </w:r>
            </w:ins>
          </w:p>
        </w:tc>
        <w:tc>
          <w:tcPr>
            <w:tcW w:w="227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743" w:author="Unknown Author" w:date="2023-06-10T18:07:40Z"/>
              </w:rPr>
            </w:pPr>
            <w:ins w:id="742" w:author="Unknown Author" w:date="2023-06-10T18:07:40Z">
              <w:r>
                <w:rPr>
                  <w:rFonts w:eastAsia="Arial" w:cs="Arial"/>
                  <w:color w:val="000000"/>
                  <w:kern w:val="0"/>
                  <w:sz w:val="20"/>
                  <w:szCs w:val="20"/>
                  <w:lang w:val="en-US" w:eastAsia="en-US" w:bidi="ar-SA"/>
                </w:rPr>
                <w:t>log NLR</w:t>
              </w:r>
            </w:ins>
          </w:p>
        </w:tc>
        <w:tc>
          <w:tcPr>
            <w:tcW w:w="11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ins w:id="745" w:author="Unknown Author" w:date="2023-06-10T18:07:40Z"/>
              </w:rPr>
            </w:pPr>
            <w:ins w:id="744" w:author="Unknown Author" w:date="2023-06-10T18:07:40Z">
              <w:r>
                <w:rPr>
                  <w:rFonts w:eastAsia="Arial" w:cs="Arial"/>
                  <w:color w:val="000000"/>
                  <w:kern w:val="0"/>
                  <w:sz w:val="20"/>
                  <w:szCs w:val="20"/>
                  <w:lang w:val="en-US" w:eastAsia="en-US" w:bidi="ar-SA"/>
                </w:rPr>
                <w:t>165</w:t>
              </w:r>
            </w:ins>
          </w:p>
        </w:tc>
        <w:tc>
          <w:tcPr>
            <w:tcW w:w="221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747" w:author="Unknown Author" w:date="2023-06-10T18:07:40Z"/>
              </w:rPr>
            </w:pPr>
            <w:ins w:id="746" w:author="Unknown Author" w:date="2023-06-10T18:07:40Z">
              <w:r>
                <w:rPr>
                  <w:rFonts w:eastAsia="Arial" w:cs="Arial"/>
                  <w:color w:val="000000"/>
                  <w:kern w:val="0"/>
                  <w:sz w:val="20"/>
                  <w:szCs w:val="20"/>
                  <w:lang w:val="en-US" w:eastAsia="en-US" w:bidi="ar-SA"/>
                </w:rPr>
                <w:t>-0.16 [-0.31 - -0.01]</w:t>
              </w:r>
            </w:ins>
          </w:p>
        </w:tc>
        <w:tc>
          <w:tcPr>
            <w:tcW w:w="1590"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749" w:author="Unknown Author" w:date="2023-06-10T18:07:40Z"/>
              </w:rPr>
            </w:pPr>
            <w:ins w:id="748" w:author="Unknown Author" w:date="2023-06-10T18:07:40Z">
              <w:r>
                <w:rPr>
                  <w:rFonts w:eastAsia="Arial" w:cs="Arial"/>
                  <w:color w:val="000000"/>
                  <w:kern w:val="0"/>
                  <w:sz w:val="20"/>
                  <w:szCs w:val="20"/>
                  <w:lang w:val="en-US" w:eastAsia="en-US" w:bidi="ar-SA"/>
                </w:rPr>
                <w:t>p = 0.037</w:t>
              </w:r>
            </w:ins>
          </w:p>
        </w:tc>
      </w:tr>
      <w:tr>
        <w:trPr>
          <w:trHeight w:val="360" w:hRule="atLeast"/>
        </w:trPr>
        <w:tc>
          <w:tcPr>
            <w:tcW w:w="2095"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751" w:author="Unknown Author" w:date="2023-06-10T18:07:40Z"/>
              </w:rPr>
            </w:pPr>
            <w:ins w:id="750" w:author="Unknown Author" w:date="2023-06-10T18:07:40Z">
              <w:r>
                <w:rPr>
                  <w:rFonts w:eastAsia="Arial" w:cs="Arial"/>
                  <w:color w:val="000000"/>
                  <w:kern w:val="0"/>
                  <w:sz w:val="20"/>
                  <w:szCs w:val="20"/>
                  <w:lang w:val="en-US" w:eastAsia="en-US" w:bidi="ar-SA"/>
                </w:rPr>
                <w:t>log KYN</w:t>
              </w:r>
            </w:ins>
          </w:p>
        </w:tc>
        <w:tc>
          <w:tcPr>
            <w:tcW w:w="227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753" w:author="Unknown Author" w:date="2023-06-10T18:07:40Z"/>
              </w:rPr>
            </w:pPr>
            <w:ins w:id="752" w:author="Unknown Author" w:date="2023-06-10T18:07:40Z">
              <w:r>
                <w:rPr>
                  <w:rFonts w:eastAsia="Arial" w:cs="Arial"/>
                  <w:color w:val="000000"/>
                  <w:kern w:val="0"/>
                  <w:sz w:val="20"/>
                  <w:szCs w:val="20"/>
                  <w:lang w:val="en-US" w:eastAsia="en-US" w:bidi="ar-SA"/>
                </w:rPr>
                <w:t>log NLR</w:t>
              </w:r>
            </w:ins>
          </w:p>
        </w:tc>
        <w:tc>
          <w:tcPr>
            <w:tcW w:w="11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ins w:id="755" w:author="Unknown Author" w:date="2023-06-10T18:07:40Z"/>
              </w:rPr>
            </w:pPr>
            <w:ins w:id="754" w:author="Unknown Author" w:date="2023-06-10T18:07:40Z">
              <w:r>
                <w:rPr>
                  <w:rFonts w:eastAsia="Arial" w:cs="Arial"/>
                  <w:color w:val="000000"/>
                  <w:kern w:val="0"/>
                  <w:sz w:val="20"/>
                  <w:szCs w:val="20"/>
                  <w:lang w:val="en-US" w:eastAsia="en-US" w:bidi="ar-SA"/>
                </w:rPr>
                <w:t>165</w:t>
              </w:r>
            </w:ins>
          </w:p>
        </w:tc>
        <w:tc>
          <w:tcPr>
            <w:tcW w:w="221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757" w:author="Unknown Author" w:date="2023-06-10T18:07:40Z"/>
              </w:rPr>
            </w:pPr>
            <w:ins w:id="756" w:author="Unknown Author" w:date="2023-06-10T18:07:40Z">
              <w:r>
                <w:rPr>
                  <w:rFonts w:eastAsia="Arial" w:cs="Arial"/>
                  <w:color w:val="000000"/>
                  <w:kern w:val="0"/>
                  <w:sz w:val="20"/>
                  <w:szCs w:val="20"/>
                  <w:lang w:val="en-US" w:eastAsia="en-US" w:bidi="ar-SA"/>
                </w:rPr>
                <w:t>-0.18 [-0.32 - -0.023]</w:t>
              </w:r>
            </w:ins>
          </w:p>
        </w:tc>
        <w:tc>
          <w:tcPr>
            <w:tcW w:w="1590"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759" w:author="Unknown Author" w:date="2023-06-10T18:07:40Z"/>
              </w:rPr>
            </w:pPr>
            <w:ins w:id="758" w:author="Unknown Author" w:date="2023-06-10T18:07:40Z">
              <w:r>
                <w:rPr>
                  <w:rFonts w:eastAsia="Arial" w:cs="Arial"/>
                  <w:color w:val="000000"/>
                  <w:kern w:val="0"/>
                  <w:sz w:val="20"/>
                  <w:szCs w:val="20"/>
                  <w:lang w:val="en-US" w:eastAsia="en-US" w:bidi="ar-SA"/>
                </w:rPr>
                <w:t>p = 0.024</w:t>
              </w:r>
            </w:ins>
          </w:p>
        </w:tc>
      </w:tr>
      <w:tr>
        <w:trPr>
          <w:trHeight w:val="360" w:hRule="atLeast"/>
        </w:trPr>
        <w:tc>
          <w:tcPr>
            <w:tcW w:w="2095"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761" w:author="Unknown Author" w:date="2023-06-10T18:07:40Z"/>
              </w:rPr>
            </w:pPr>
            <w:ins w:id="760" w:author="Unknown Author" w:date="2023-06-10T18:07:40Z">
              <w:r>
                <w:rPr>
                  <w:rFonts w:eastAsia="Arial" w:cs="Arial"/>
                  <w:color w:val="000000"/>
                  <w:kern w:val="0"/>
                  <w:sz w:val="20"/>
                  <w:szCs w:val="20"/>
                  <w:lang w:val="en-US" w:eastAsia="en-US" w:bidi="ar-SA"/>
                </w:rPr>
                <w:t>log KYN/TRP</w:t>
              </w:r>
            </w:ins>
          </w:p>
        </w:tc>
        <w:tc>
          <w:tcPr>
            <w:tcW w:w="227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763" w:author="Unknown Author" w:date="2023-06-10T18:07:40Z"/>
              </w:rPr>
            </w:pPr>
            <w:ins w:id="762" w:author="Unknown Author" w:date="2023-06-10T18:07:40Z">
              <w:r>
                <w:rPr>
                  <w:rFonts w:eastAsia="Arial" w:cs="Arial"/>
                  <w:color w:val="000000"/>
                  <w:kern w:val="0"/>
                  <w:sz w:val="20"/>
                  <w:szCs w:val="20"/>
                  <w:lang w:val="en-US" w:eastAsia="en-US" w:bidi="ar-SA"/>
                </w:rPr>
                <w:t>log NLR</w:t>
              </w:r>
            </w:ins>
          </w:p>
        </w:tc>
        <w:tc>
          <w:tcPr>
            <w:tcW w:w="11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ins w:id="765" w:author="Unknown Author" w:date="2023-06-10T18:07:40Z"/>
              </w:rPr>
            </w:pPr>
            <w:ins w:id="764" w:author="Unknown Author" w:date="2023-06-10T18:07:40Z">
              <w:r>
                <w:rPr>
                  <w:rFonts w:eastAsia="Arial" w:cs="Arial"/>
                  <w:color w:val="000000"/>
                  <w:kern w:val="0"/>
                  <w:sz w:val="20"/>
                  <w:szCs w:val="20"/>
                  <w:lang w:val="en-US" w:eastAsia="en-US" w:bidi="ar-SA"/>
                </w:rPr>
                <w:t>165</w:t>
              </w:r>
            </w:ins>
          </w:p>
        </w:tc>
        <w:tc>
          <w:tcPr>
            <w:tcW w:w="221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767" w:author="Unknown Author" w:date="2023-06-10T18:07:40Z"/>
              </w:rPr>
            </w:pPr>
            <w:ins w:id="766" w:author="Unknown Author" w:date="2023-06-10T18:07:40Z">
              <w:r>
                <w:rPr>
                  <w:rFonts w:eastAsia="Arial" w:cs="Arial"/>
                  <w:color w:val="000000"/>
                  <w:kern w:val="0"/>
                  <w:sz w:val="20"/>
                  <w:szCs w:val="20"/>
                  <w:lang w:val="en-US" w:eastAsia="en-US" w:bidi="ar-SA"/>
                </w:rPr>
                <w:t>-0.055 [-0.21 - 0.098]</w:t>
              </w:r>
            </w:ins>
          </w:p>
        </w:tc>
        <w:tc>
          <w:tcPr>
            <w:tcW w:w="1590"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769" w:author="Unknown Author" w:date="2023-06-10T18:07:40Z"/>
              </w:rPr>
            </w:pPr>
            <w:ins w:id="768" w:author="Unknown Author" w:date="2023-06-10T18:07:40Z">
              <w:r>
                <w:rPr>
                  <w:rFonts w:eastAsia="Arial" w:cs="Arial"/>
                  <w:color w:val="000000"/>
                  <w:kern w:val="0"/>
                  <w:sz w:val="20"/>
                  <w:szCs w:val="20"/>
                  <w:lang w:val="en-US" w:eastAsia="en-US" w:bidi="ar-SA"/>
                </w:rPr>
                <w:t>ns (p = 0.48)</w:t>
              </w:r>
            </w:ins>
          </w:p>
        </w:tc>
      </w:tr>
      <w:tr>
        <w:trPr>
          <w:trHeight w:val="360" w:hRule="atLeast"/>
        </w:trPr>
        <w:tc>
          <w:tcPr>
            <w:tcW w:w="2095"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771" w:author="Unknown Author" w:date="2023-06-10T18:07:40Z"/>
              </w:rPr>
            </w:pPr>
            <w:ins w:id="770" w:author="Unknown Author" w:date="2023-06-10T18:07:40Z">
              <w:r>
                <w:rPr>
                  <w:rFonts w:eastAsia="Arial" w:cs="Arial"/>
                  <w:color w:val="000000"/>
                  <w:kern w:val="0"/>
                  <w:sz w:val="20"/>
                  <w:szCs w:val="20"/>
                  <w:lang w:val="en-US" w:eastAsia="en-US" w:bidi="ar-SA"/>
                </w:rPr>
                <w:t>log PHE</w:t>
              </w:r>
            </w:ins>
          </w:p>
        </w:tc>
        <w:tc>
          <w:tcPr>
            <w:tcW w:w="227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773" w:author="Unknown Author" w:date="2023-06-10T18:07:40Z"/>
              </w:rPr>
            </w:pPr>
            <w:ins w:id="772" w:author="Unknown Author" w:date="2023-06-10T18:07:40Z">
              <w:r>
                <w:rPr>
                  <w:rFonts w:eastAsia="Arial" w:cs="Arial"/>
                  <w:color w:val="000000"/>
                  <w:kern w:val="0"/>
                  <w:sz w:val="20"/>
                  <w:szCs w:val="20"/>
                  <w:lang w:val="en-US" w:eastAsia="en-US" w:bidi="ar-SA"/>
                </w:rPr>
                <w:t>age</w:t>
              </w:r>
            </w:ins>
          </w:p>
        </w:tc>
        <w:tc>
          <w:tcPr>
            <w:tcW w:w="11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ins w:id="775" w:author="Unknown Author" w:date="2023-06-10T18:07:40Z"/>
              </w:rPr>
            </w:pPr>
            <w:ins w:id="774" w:author="Unknown Author" w:date="2023-06-10T18:07:40Z">
              <w:r>
                <w:rPr>
                  <w:rFonts w:eastAsia="Arial" w:cs="Arial"/>
                  <w:color w:val="000000"/>
                  <w:kern w:val="0"/>
                  <w:sz w:val="20"/>
                  <w:szCs w:val="20"/>
                  <w:lang w:val="en-US" w:eastAsia="en-US" w:bidi="ar-SA"/>
                </w:rPr>
                <w:t>165</w:t>
              </w:r>
            </w:ins>
          </w:p>
        </w:tc>
        <w:tc>
          <w:tcPr>
            <w:tcW w:w="221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777" w:author="Unknown Author" w:date="2023-06-10T18:07:40Z"/>
              </w:rPr>
            </w:pPr>
            <w:ins w:id="776" w:author="Unknown Author" w:date="2023-06-10T18:07:40Z">
              <w:r>
                <w:rPr>
                  <w:rFonts w:eastAsia="Arial" w:cs="Arial"/>
                  <w:color w:val="000000"/>
                  <w:kern w:val="0"/>
                  <w:sz w:val="20"/>
                  <w:szCs w:val="20"/>
                  <w:lang w:val="en-US" w:eastAsia="en-US" w:bidi="ar-SA"/>
                </w:rPr>
                <w:t>0.14 [-0.013 - 0.29]</w:t>
              </w:r>
            </w:ins>
          </w:p>
        </w:tc>
        <w:tc>
          <w:tcPr>
            <w:tcW w:w="1590"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779" w:author="Unknown Author" w:date="2023-06-10T18:07:40Z"/>
              </w:rPr>
            </w:pPr>
            <w:ins w:id="778" w:author="Unknown Author" w:date="2023-06-10T18:07:40Z">
              <w:r>
                <w:rPr>
                  <w:rFonts w:eastAsia="Arial" w:cs="Arial"/>
                  <w:color w:val="000000"/>
                  <w:kern w:val="0"/>
                  <w:sz w:val="20"/>
                  <w:szCs w:val="20"/>
                  <w:lang w:val="en-US" w:eastAsia="en-US" w:bidi="ar-SA"/>
                </w:rPr>
                <w:t>ns (p = 0.073)</w:t>
              </w:r>
            </w:ins>
          </w:p>
        </w:tc>
      </w:tr>
      <w:tr>
        <w:trPr>
          <w:trHeight w:val="360" w:hRule="atLeast"/>
        </w:trPr>
        <w:tc>
          <w:tcPr>
            <w:tcW w:w="2095"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781" w:author="Unknown Author" w:date="2023-06-10T18:07:40Z"/>
              </w:rPr>
            </w:pPr>
            <w:ins w:id="780" w:author="Unknown Author" w:date="2023-06-10T18:07:40Z">
              <w:r>
                <w:rPr>
                  <w:rFonts w:eastAsia="Arial" w:cs="Arial"/>
                  <w:color w:val="000000"/>
                  <w:kern w:val="0"/>
                  <w:sz w:val="20"/>
                  <w:szCs w:val="20"/>
                  <w:lang w:val="en-US" w:eastAsia="en-US" w:bidi="ar-SA"/>
                </w:rPr>
                <w:t>log TYR</w:t>
              </w:r>
            </w:ins>
          </w:p>
        </w:tc>
        <w:tc>
          <w:tcPr>
            <w:tcW w:w="227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783" w:author="Unknown Author" w:date="2023-06-10T18:07:40Z"/>
              </w:rPr>
            </w:pPr>
            <w:ins w:id="782" w:author="Unknown Author" w:date="2023-06-10T18:07:40Z">
              <w:r>
                <w:rPr>
                  <w:rFonts w:eastAsia="Arial" w:cs="Arial"/>
                  <w:color w:val="000000"/>
                  <w:kern w:val="0"/>
                  <w:sz w:val="20"/>
                  <w:szCs w:val="20"/>
                  <w:lang w:val="en-US" w:eastAsia="en-US" w:bidi="ar-SA"/>
                </w:rPr>
                <w:t>age</w:t>
              </w:r>
            </w:ins>
          </w:p>
        </w:tc>
        <w:tc>
          <w:tcPr>
            <w:tcW w:w="11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ins w:id="785" w:author="Unknown Author" w:date="2023-06-10T18:07:40Z"/>
              </w:rPr>
            </w:pPr>
            <w:ins w:id="784" w:author="Unknown Author" w:date="2023-06-10T18:07:40Z">
              <w:r>
                <w:rPr>
                  <w:rFonts w:eastAsia="Arial" w:cs="Arial"/>
                  <w:color w:val="000000"/>
                  <w:kern w:val="0"/>
                  <w:sz w:val="20"/>
                  <w:szCs w:val="20"/>
                  <w:lang w:val="en-US" w:eastAsia="en-US" w:bidi="ar-SA"/>
                </w:rPr>
                <w:t>165</w:t>
              </w:r>
            </w:ins>
          </w:p>
        </w:tc>
        <w:tc>
          <w:tcPr>
            <w:tcW w:w="221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787" w:author="Unknown Author" w:date="2023-06-10T18:07:40Z"/>
              </w:rPr>
            </w:pPr>
            <w:ins w:id="786" w:author="Unknown Author" w:date="2023-06-10T18:07:40Z">
              <w:r>
                <w:rPr>
                  <w:rFonts w:eastAsia="Arial" w:cs="Arial"/>
                  <w:color w:val="000000"/>
                  <w:kern w:val="0"/>
                  <w:sz w:val="20"/>
                  <w:szCs w:val="20"/>
                  <w:lang w:val="en-US" w:eastAsia="en-US" w:bidi="ar-SA"/>
                </w:rPr>
                <w:t>0.3 [0.16 - 0.44]</w:t>
              </w:r>
            </w:ins>
          </w:p>
        </w:tc>
        <w:tc>
          <w:tcPr>
            <w:tcW w:w="1590"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789" w:author="Unknown Author" w:date="2023-06-10T18:07:40Z"/>
              </w:rPr>
            </w:pPr>
            <w:ins w:id="788" w:author="Unknown Author" w:date="2023-06-10T18:07:40Z">
              <w:r>
                <w:rPr>
                  <w:rFonts w:eastAsia="Arial" w:cs="Arial"/>
                  <w:color w:val="000000"/>
                  <w:kern w:val="0"/>
                  <w:sz w:val="20"/>
                  <w:szCs w:val="20"/>
                  <w:lang w:val="en-US" w:eastAsia="en-US" w:bidi="ar-SA"/>
                </w:rPr>
                <w:t>p &lt; 0.001</w:t>
              </w:r>
            </w:ins>
          </w:p>
        </w:tc>
      </w:tr>
      <w:tr>
        <w:trPr>
          <w:trHeight w:val="360" w:hRule="atLeast"/>
        </w:trPr>
        <w:tc>
          <w:tcPr>
            <w:tcW w:w="2095"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791" w:author="Unknown Author" w:date="2023-06-10T18:07:40Z"/>
              </w:rPr>
            </w:pPr>
            <w:ins w:id="790" w:author="Unknown Author" w:date="2023-06-10T18:07:40Z">
              <w:r>
                <w:rPr>
                  <w:rFonts w:eastAsia="Arial" w:cs="Arial"/>
                  <w:color w:val="000000"/>
                  <w:kern w:val="0"/>
                  <w:sz w:val="20"/>
                  <w:szCs w:val="20"/>
                  <w:lang w:val="en-US" w:eastAsia="en-US" w:bidi="ar-SA"/>
                </w:rPr>
                <w:t>sqrt PHE/TYR</w:t>
              </w:r>
            </w:ins>
          </w:p>
        </w:tc>
        <w:tc>
          <w:tcPr>
            <w:tcW w:w="227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793" w:author="Unknown Author" w:date="2023-06-10T18:07:40Z"/>
              </w:rPr>
            </w:pPr>
            <w:ins w:id="792" w:author="Unknown Author" w:date="2023-06-10T18:07:40Z">
              <w:r>
                <w:rPr>
                  <w:rFonts w:eastAsia="Arial" w:cs="Arial"/>
                  <w:color w:val="000000"/>
                  <w:kern w:val="0"/>
                  <w:sz w:val="20"/>
                  <w:szCs w:val="20"/>
                  <w:lang w:val="en-US" w:eastAsia="en-US" w:bidi="ar-SA"/>
                </w:rPr>
                <w:t>age</w:t>
              </w:r>
            </w:ins>
          </w:p>
        </w:tc>
        <w:tc>
          <w:tcPr>
            <w:tcW w:w="11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ins w:id="795" w:author="Unknown Author" w:date="2023-06-10T18:07:40Z"/>
              </w:rPr>
            </w:pPr>
            <w:ins w:id="794" w:author="Unknown Author" w:date="2023-06-10T18:07:40Z">
              <w:r>
                <w:rPr>
                  <w:rFonts w:eastAsia="Arial" w:cs="Arial"/>
                  <w:color w:val="000000"/>
                  <w:kern w:val="0"/>
                  <w:sz w:val="20"/>
                  <w:szCs w:val="20"/>
                  <w:lang w:val="en-US" w:eastAsia="en-US" w:bidi="ar-SA"/>
                </w:rPr>
                <w:t>165</w:t>
              </w:r>
            </w:ins>
          </w:p>
        </w:tc>
        <w:tc>
          <w:tcPr>
            <w:tcW w:w="221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797" w:author="Unknown Author" w:date="2023-06-10T18:07:40Z"/>
              </w:rPr>
            </w:pPr>
            <w:ins w:id="796" w:author="Unknown Author" w:date="2023-06-10T18:07:40Z">
              <w:r>
                <w:rPr>
                  <w:rFonts w:eastAsia="Arial" w:cs="Arial"/>
                  <w:color w:val="000000"/>
                  <w:kern w:val="0"/>
                  <w:sz w:val="20"/>
                  <w:szCs w:val="20"/>
                  <w:lang w:val="en-US" w:eastAsia="en-US" w:bidi="ar-SA"/>
                </w:rPr>
                <w:t>-0.25 [-0.39 - -0.11]</w:t>
              </w:r>
            </w:ins>
          </w:p>
        </w:tc>
        <w:tc>
          <w:tcPr>
            <w:tcW w:w="1590"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799" w:author="Unknown Author" w:date="2023-06-10T18:07:40Z"/>
              </w:rPr>
            </w:pPr>
            <w:ins w:id="798" w:author="Unknown Author" w:date="2023-06-10T18:07:40Z">
              <w:r>
                <w:rPr>
                  <w:rFonts w:eastAsia="Arial" w:cs="Arial"/>
                  <w:color w:val="000000"/>
                  <w:kern w:val="0"/>
                  <w:sz w:val="20"/>
                  <w:szCs w:val="20"/>
                  <w:lang w:val="en-US" w:eastAsia="en-US" w:bidi="ar-SA"/>
                </w:rPr>
                <w:t>p &lt; 0.001</w:t>
              </w:r>
            </w:ins>
          </w:p>
        </w:tc>
      </w:tr>
      <w:tr>
        <w:trPr>
          <w:trHeight w:val="360" w:hRule="atLeast"/>
        </w:trPr>
        <w:tc>
          <w:tcPr>
            <w:tcW w:w="2095"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801" w:author="Unknown Author" w:date="2023-06-10T18:07:40Z"/>
              </w:rPr>
            </w:pPr>
            <w:ins w:id="800" w:author="Unknown Author" w:date="2023-06-10T18:07:40Z">
              <w:r>
                <w:rPr>
                  <w:rFonts w:eastAsia="Arial" w:cs="Arial"/>
                  <w:color w:val="000000"/>
                  <w:kern w:val="0"/>
                  <w:sz w:val="20"/>
                  <w:szCs w:val="20"/>
                  <w:lang w:val="en-US" w:eastAsia="en-US" w:bidi="ar-SA"/>
                </w:rPr>
                <w:t>log PHE</w:t>
              </w:r>
            </w:ins>
          </w:p>
        </w:tc>
        <w:tc>
          <w:tcPr>
            <w:tcW w:w="227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803" w:author="Unknown Author" w:date="2023-06-10T18:07:40Z"/>
              </w:rPr>
            </w:pPr>
            <w:ins w:id="802" w:author="Unknown Author" w:date="2023-06-10T18:07:40Z">
              <w:r>
                <w:rPr>
                  <w:rFonts w:eastAsia="Arial" w:cs="Arial"/>
                  <w:color w:val="000000"/>
                  <w:kern w:val="0"/>
                  <w:sz w:val="20"/>
                  <w:szCs w:val="20"/>
                  <w:lang w:val="en-US" w:eastAsia="en-US" w:bidi="ar-SA"/>
                </w:rPr>
                <w:t>log NEO</w:t>
              </w:r>
            </w:ins>
          </w:p>
        </w:tc>
        <w:tc>
          <w:tcPr>
            <w:tcW w:w="11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ins w:id="805" w:author="Unknown Author" w:date="2023-06-10T18:07:40Z"/>
              </w:rPr>
            </w:pPr>
            <w:ins w:id="804" w:author="Unknown Author" w:date="2023-06-10T18:07:40Z">
              <w:r>
                <w:rPr>
                  <w:rFonts w:eastAsia="Arial" w:cs="Arial"/>
                  <w:color w:val="000000"/>
                  <w:kern w:val="0"/>
                  <w:sz w:val="20"/>
                  <w:szCs w:val="20"/>
                  <w:lang w:val="en-US" w:eastAsia="en-US" w:bidi="ar-SA"/>
                </w:rPr>
                <w:t>165</w:t>
              </w:r>
            </w:ins>
          </w:p>
        </w:tc>
        <w:tc>
          <w:tcPr>
            <w:tcW w:w="221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807" w:author="Unknown Author" w:date="2023-06-10T18:07:40Z"/>
              </w:rPr>
            </w:pPr>
            <w:ins w:id="806" w:author="Unknown Author" w:date="2023-06-10T18:07:40Z">
              <w:r>
                <w:rPr>
                  <w:rFonts w:eastAsia="Arial" w:cs="Arial"/>
                  <w:color w:val="000000"/>
                  <w:kern w:val="0"/>
                  <w:sz w:val="20"/>
                  <w:szCs w:val="20"/>
                  <w:lang w:val="en-US" w:eastAsia="en-US" w:bidi="ar-SA"/>
                </w:rPr>
                <w:t>-0.044 [-0.2 - 0.11]</w:t>
              </w:r>
            </w:ins>
          </w:p>
        </w:tc>
        <w:tc>
          <w:tcPr>
            <w:tcW w:w="1590"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809" w:author="Unknown Author" w:date="2023-06-10T18:07:40Z"/>
              </w:rPr>
            </w:pPr>
            <w:ins w:id="808" w:author="Unknown Author" w:date="2023-06-10T18:07:40Z">
              <w:r>
                <w:rPr>
                  <w:rFonts w:eastAsia="Arial" w:cs="Arial"/>
                  <w:color w:val="000000"/>
                  <w:kern w:val="0"/>
                  <w:sz w:val="20"/>
                  <w:szCs w:val="20"/>
                  <w:lang w:val="en-US" w:eastAsia="en-US" w:bidi="ar-SA"/>
                </w:rPr>
                <w:t>ns (p = 0.58)</w:t>
              </w:r>
            </w:ins>
          </w:p>
        </w:tc>
      </w:tr>
      <w:tr>
        <w:trPr>
          <w:trHeight w:val="360" w:hRule="atLeast"/>
        </w:trPr>
        <w:tc>
          <w:tcPr>
            <w:tcW w:w="2095"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811" w:author="Unknown Author" w:date="2023-06-10T18:07:40Z"/>
              </w:rPr>
            </w:pPr>
            <w:ins w:id="810" w:author="Unknown Author" w:date="2023-06-10T18:07:40Z">
              <w:r>
                <w:rPr>
                  <w:rFonts w:eastAsia="Arial" w:cs="Arial"/>
                  <w:color w:val="000000"/>
                  <w:kern w:val="0"/>
                  <w:sz w:val="20"/>
                  <w:szCs w:val="20"/>
                  <w:lang w:val="en-US" w:eastAsia="en-US" w:bidi="ar-SA"/>
                </w:rPr>
                <w:t>log TYR</w:t>
              </w:r>
            </w:ins>
          </w:p>
        </w:tc>
        <w:tc>
          <w:tcPr>
            <w:tcW w:w="227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813" w:author="Unknown Author" w:date="2023-06-10T18:07:40Z"/>
              </w:rPr>
            </w:pPr>
            <w:ins w:id="812" w:author="Unknown Author" w:date="2023-06-10T18:07:40Z">
              <w:r>
                <w:rPr>
                  <w:rFonts w:eastAsia="Arial" w:cs="Arial"/>
                  <w:color w:val="000000"/>
                  <w:kern w:val="0"/>
                  <w:sz w:val="20"/>
                  <w:szCs w:val="20"/>
                  <w:lang w:val="en-US" w:eastAsia="en-US" w:bidi="ar-SA"/>
                </w:rPr>
                <w:t>log NEO</w:t>
              </w:r>
            </w:ins>
          </w:p>
        </w:tc>
        <w:tc>
          <w:tcPr>
            <w:tcW w:w="11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ins w:id="815" w:author="Unknown Author" w:date="2023-06-10T18:07:40Z"/>
              </w:rPr>
            </w:pPr>
            <w:ins w:id="814" w:author="Unknown Author" w:date="2023-06-10T18:07:40Z">
              <w:r>
                <w:rPr>
                  <w:rFonts w:eastAsia="Arial" w:cs="Arial"/>
                  <w:color w:val="000000"/>
                  <w:kern w:val="0"/>
                  <w:sz w:val="20"/>
                  <w:szCs w:val="20"/>
                  <w:lang w:val="en-US" w:eastAsia="en-US" w:bidi="ar-SA"/>
                </w:rPr>
                <w:t>165</w:t>
              </w:r>
            </w:ins>
          </w:p>
        </w:tc>
        <w:tc>
          <w:tcPr>
            <w:tcW w:w="221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817" w:author="Unknown Author" w:date="2023-06-10T18:07:40Z"/>
              </w:rPr>
            </w:pPr>
            <w:ins w:id="816" w:author="Unknown Author" w:date="2023-06-10T18:07:40Z">
              <w:r>
                <w:rPr>
                  <w:rFonts w:eastAsia="Arial" w:cs="Arial"/>
                  <w:color w:val="000000"/>
                  <w:kern w:val="0"/>
                  <w:sz w:val="20"/>
                  <w:szCs w:val="20"/>
                  <w:lang w:val="en-US" w:eastAsia="en-US" w:bidi="ar-SA"/>
                </w:rPr>
                <w:t>-0.085 [-0.23 - 0.069]</w:t>
              </w:r>
            </w:ins>
          </w:p>
        </w:tc>
        <w:tc>
          <w:tcPr>
            <w:tcW w:w="1590"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819" w:author="Unknown Author" w:date="2023-06-10T18:07:40Z"/>
              </w:rPr>
            </w:pPr>
            <w:ins w:id="818" w:author="Unknown Author" w:date="2023-06-10T18:07:40Z">
              <w:r>
                <w:rPr>
                  <w:rFonts w:eastAsia="Arial" w:cs="Arial"/>
                  <w:color w:val="000000"/>
                  <w:kern w:val="0"/>
                  <w:sz w:val="20"/>
                  <w:szCs w:val="20"/>
                  <w:lang w:val="en-US" w:eastAsia="en-US" w:bidi="ar-SA"/>
                </w:rPr>
                <w:t>ns (p = 0.28)</w:t>
              </w:r>
            </w:ins>
          </w:p>
        </w:tc>
      </w:tr>
      <w:tr>
        <w:trPr>
          <w:trHeight w:val="360" w:hRule="atLeast"/>
        </w:trPr>
        <w:tc>
          <w:tcPr>
            <w:tcW w:w="2095"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821" w:author="Unknown Author" w:date="2023-06-10T18:07:40Z"/>
              </w:rPr>
            </w:pPr>
            <w:ins w:id="820" w:author="Unknown Author" w:date="2023-06-10T18:07:40Z">
              <w:r>
                <w:rPr>
                  <w:rFonts w:eastAsia="Arial" w:cs="Arial"/>
                  <w:color w:val="000000"/>
                  <w:kern w:val="0"/>
                  <w:sz w:val="20"/>
                  <w:szCs w:val="20"/>
                  <w:lang w:val="en-US" w:eastAsia="en-US" w:bidi="ar-SA"/>
                </w:rPr>
                <w:t>sqrt PHE/TYR</w:t>
              </w:r>
            </w:ins>
          </w:p>
        </w:tc>
        <w:tc>
          <w:tcPr>
            <w:tcW w:w="2271"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823" w:author="Unknown Author" w:date="2023-06-10T18:07:40Z"/>
              </w:rPr>
            </w:pPr>
            <w:ins w:id="822" w:author="Unknown Author" w:date="2023-06-10T18:07:40Z">
              <w:r>
                <w:rPr>
                  <w:rFonts w:eastAsia="Arial" w:cs="Arial"/>
                  <w:color w:val="000000"/>
                  <w:kern w:val="0"/>
                  <w:sz w:val="20"/>
                  <w:szCs w:val="20"/>
                  <w:lang w:val="en-US" w:eastAsia="en-US" w:bidi="ar-SA"/>
                </w:rPr>
                <w:t>log NEO</w:t>
              </w:r>
            </w:ins>
          </w:p>
        </w:tc>
        <w:tc>
          <w:tcPr>
            <w:tcW w:w="1131"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ins w:id="825" w:author="Unknown Author" w:date="2023-06-10T18:07:40Z"/>
              </w:rPr>
            </w:pPr>
            <w:ins w:id="824" w:author="Unknown Author" w:date="2023-06-10T18:07:40Z">
              <w:r>
                <w:rPr>
                  <w:rFonts w:eastAsia="Arial" w:cs="Arial"/>
                  <w:color w:val="000000"/>
                  <w:kern w:val="0"/>
                  <w:sz w:val="20"/>
                  <w:szCs w:val="20"/>
                  <w:lang w:val="en-US" w:eastAsia="en-US" w:bidi="ar-SA"/>
                </w:rPr>
                <w:t>165</w:t>
              </w:r>
            </w:ins>
          </w:p>
        </w:tc>
        <w:tc>
          <w:tcPr>
            <w:tcW w:w="2211"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827" w:author="Unknown Author" w:date="2023-06-10T18:07:40Z"/>
              </w:rPr>
            </w:pPr>
            <w:ins w:id="826" w:author="Unknown Author" w:date="2023-06-10T18:07:40Z">
              <w:r>
                <w:rPr>
                  <w:rFonts w:eastAsia="Arial" w:cs="Arial"/>
                  <w:color w:val="000000"/>
                  <w:kern w:val="0"/>
                  <w:sz w:val="20"/>
                  <w:szCs w:val="20"/>
                  <w:lang w:val="en-US" w:eastAsia="en-US" w:bidi="ar-SA"/>
                </w:rPr>
                <w:t>0.083 [-0.071 - 0.23]</w:t>
              </w:r>
            </w:ins>
          </w:p>
        </w:tc>
        <w:tc>
          <w:tcPr>
            <w:tcW w:w="1590"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829" w:author="Unknown Author" w:date="2023-06-10T18:07:40Z"/>
              </w:rPr>
            </w:pPr>
            <w:ins w:id="828" w:author="Unknown Author" w:date="2023-06-10T18:07:40Z">
              <w:r>
                <w:rPr>
                  <w:rFonts w:eastAsia="Arial" w:cs="Arial"/>
                  <w:color w:val="000000"/>
                  <w:kern w:val="0"/>
                  <w:sz w:val="20"/>
                  <w:szCs w:val="20"/>
                  <w:lang w:val="en-US" w:eastAsia="en-US" w:bidi="ar-SA"/>
                </w:rPr>
                <w:t>ns (p = 0.29)</w:t>
              </w:r>
            </w:ins>
          </w:p>
        </w:tc>
      </w:tr>
      <w:tr>
        <w:trPr>
          <w:trHeight w:val="360" w:hRule="atLeast"/>
        </w:trPr>
        <w:tc>
          <w:tcPr>
            <w:tcW w:w="9298" w:type="dxa"/>
            <w:gridSpan w:val="5"/>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832" w:author="Unknown Author" w:date="2023-06-10T18:07:40Z"/>
              </w:rPr>
            </w:pPr>
            <w:ins w:id="830" w:author="Unknown Author" w:date="2023-06-10T18:07:40Z">
              <w:r>
                <w:rPr>
                  <w:rFonts w:eastAsia="Arial" w:cs="Arial"/>
                  <w:color w:val="000000"/>
                  <w:kern w:val="0"/>
                  <w:sz w:val="20"/>
                  <w:szCs w:val="20"/>
                  <w:vertAlign w:val="superscript"/>
                  <w:lang w:val="en-US" w:eastAsia="en-US" w:bidi="ar-SA"/>
                </w:rPr>
                <w:t>a</w:t>
              </w:r>
            </w:ins>
            <w:ins w:id="831" w:author="Unknown Author" w:date="2023-06-10T18:07:40Z">
              <w:r>
                <w:rPr>
                  <w:rFonts w:eastAsia="Arial" w:cs="Arial"/>
                  <w:color w:val="000000"/>
                  <w:kern w:val="0"/>
                  <w:sz w:val="20"/>
                  <w:szCs w:val="20"/>
                  <w:lang w:val="en-US" w:eastAsia="en-US" w:bidi="ar-SA"/>
                </w:rPr>
                <w:t>TRP: tryptophan; KYN: kynurenine; KYN/TRP: kynurenine/tryptophan ratio; PHE: phenylalanine; TYR: tyrosine; PHE/TYR: phenylalanine/tyrosine ratio.</w:t>
              </w:r>
            </w:ins>
          </w:p>
        </w:tc>
      </w:tr>
      <w:tr>
        <w:trPr>
          <w:trHeight w:val="360" w:hRule="atLeast"/>
        </w:trPr>
        <w:tc>
          <w:tcPr>
            <w:tcW w:w="9298" w:type="dxa"/>
            <w:gridSpan w:val="5"/>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835" w:author="Unknown Author" w:date="2023-06-10T18:07:40Z"/>
              </w:rPr>
            </w:pPr>
            <w:ins w:id="833" w:author="Unknown Author" w:date="2023-06-10T18:07:40Z">
              <w:r>
                <w:rPr>
                  <w:rFonts w:eastAsia="Arial" w:cs="Arial"/>
                  <w:color w:val="000000"/>
                  <w:kern w:val="0"/>
                  <w:sz w:val="20"/>
                  <w:szCs w:val="20"/>
                  <w:vertAlign w:val="superscript"/>
                  <w:lang w:val="en-US" w:eastAsia="en-US" w:bidi="ar-SA"/>
                </w:rPr>
                <w:t>b</w:t>
              </w:r>
            </w:ins>
            <w:ins w:id="834" w:author="Unknown Author" w:date="2023-06-10T18:07:40Z">
              <w:r>
                <w:rPr>
                  <w:rFonts w:eastAsia="Arial" w:cs="Arial"/>
                  <w:color w:val="000000"/>
                  <w:kern w:val="0"/>
                  <w:sz w:val="20"/>
                  <w:szCs w:val="20"/>
                  <w:lang w:val="en-US" w:eastAsia="en-US" w:bidi="ar-SA"/>
                </w:rPr>
                <w:t>PSS-4: perceived stress scale, 4 item; NEO: neopterin; NLR: neutrophil - lymphocyte ratio.</w:t>
              </w:r>
            </w:ins>
          </w:p>
        </w:tc>
      </w:tr>
      <w:tr>
        <w:trPr>
          <w:trHeight w:val="360" w:hRule="atLeast"/>
        </w:trPr>
        <w:tc>
          <w:tcPr>
            <w:tcW w:w="9298" w:type="dxa"/>
            <w:gridSpan w:val="5"/>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ins w:id="838" w:author="Unknown Author" w:date="2023-06-10T18:07:40Z"/>
              </w:rPr>
            </w:pPr>
            <w:ins w:id="836" w:author="Unknown Author" w:date="2023-06-10T18:07:40Z">
              <w:r>
                <w:rPr>
                  <w:rFonts w:eastAsia="Arial" w:cs="Arial"/>
                  <w:color w:val="000000"/>
                  <w:kern w:val="0"/>
                  <w:sz w:val="20"/>
                  <w:szCs w:val="20"/>
                  <w:vertAlign w:val="superscript"/>
                  <w:lang w:val="en-US" w:eastAsia="en-US" w:bidi="ar-SA"/>
                </w:rPr>
                <w:t>c</w:t>
              </w:r>
            </w:ins>
            <w:ins w:id="837" w:author="Unknown Author" w:date="2023-06-10T18:07:40Z">
              <w:r>
                <w:rPr>
                  <w:rFonts w:eastAsia="Arial" w:cs="Arial"/>
                  <w:color w:val="000000"/>
                  <w:kern w:val="0"/>
                  <w:sz w:val="20"/>
                  <w:szCs w:val="20"/>
                  <w:lang w:val="en-US" w:eastAsia="en-US" w:bidi="ar-SA"/>
                </w:rPr>
                <w:t>Corrected for multiple testing with the false discovery rate method.</w:t>
              </w:r>
            </w:ins>
          </w:p>
        </w:tc>
      </w:tr>
    </w:tbl>
    <w:p>
      <w:pPr>
        <w:pStyle w:val="TableCaption"/>
        <w:rPr>
          <w:del w:id="840" w:author="Unknown Author" w:date="2023-06-10T18:07:40Z"/>
        </w:rPr>
      </w:pPr>
      <w:r>
        <w:br w:type="page"/>
      </w:r>
      <w:del w:id="839" w:author="Unknown Author" w:date="2023-06-10T18:07:40Z">
        <w:r>
          <w:rPr/>
          <w:delText>Table 5: Comparison of the SIMMUN and INCOV cohorts. Significant differences are shown. Numeric variables are presented as medians with interquartile ranges (IQR) and ranges. Categorical variables are presented as percentages and counts within the complete observation set.</w:delText>
        </w:r>
      </w:del>
    </w:p>
    <w:tbl>
      <w:tblPr>
        <w:tblW w:w="10829" w:type="dxa"/>
        <w:jc w:val="center"/>
        <w:tblInd w:w="0" w:type="dxa"/>
        <w:tblLayout w:type="fixed"/>
        <w:tblCellMar>
          <w:top w:w="0" w:type="dxa"/>
          <w:left w:w="0" w:type="dxa"/>
          <w:bottom w:w="0" w:type="dxa"/>
          <w:right w:w="0" w:type="dxa"/>
        </w:tblCellMar>
        <w:tblLook w:firstRow="1" w:noVBand="1" w:lastRow="0" w:firstColumn="0" w:lastColumn="0" w:noHBand="0"/>
      </w:tblPr>
      <w:tblGrid>
        <w:gridCol w:w="2211"/>
        <w:gridCol w:w="2267"/>
        <w:gridCol w:w="2268"/>
        <w:gridCol w:w="1135"/>
        <w:gridCol w:w="1530"/>
        <w:gridCol w:w="1417"/>
      </w:tblGrid>
      <w:tr>
        <w:trPr>
          <w:tblHeader w:val="true"/>
          <w:trHeight w:val="360" w:hRule="atLeast"/>
        </w:trPr>
        <w:tc>
          <w:tcPr>
            <w:tcW w:w="221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842" w:author="Unknown Author" w:date="2023-06-10T18:07:40Z"/>
              </w:rPr>
            </w:pPr>
            <w:del w:id="841" w:author="Unknown Author" w:date="2023-06-10T18:07:40Z">
              <w:r>
                <w:rPr>
                  <w:rFonts w:eastAsia="Arial" w:cs="Arial"/>
                  <w:b/>
                  <w:i w:val="false"/>
                  <w:color w:val="000000"/>
                  <w:sz w:val="20"/>
                  <w:szCs w:val="20"/>
                  <w:u w:val="none"/>
                </w:rPr>
                <w:delText>Variable</w:delText>
              </w:r>
            </w:del>
          </w:p>
        </w:tc>
        <w:tc>
          <w:tcPr>
            <w:tcW w:w="226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844" w:author="Unknown Author" w:date="2023-06-10T18:07:40Z"/>
              </w:rPr>
            </w:pPr>
            <w:del w:id="843" w:author="Unknown Author" w:date="2023-06-10T18:07:40Z">
              <w:r>
                <w:rPr>
                  <w:rFonts w:eastAsia="Arial" w:cs="Arial"/>
                  <w:b/>
                  <w:i w:val="false"/>
                  <w:color w:val="000000"/>
                  <w:sz w:val="20"/>
                  <w:szCs w:val="20"/>
                  <w:u w:val="none"/>
                </w:rPr>
                <w:delText>SIMMUN</w:delText>
              </w:r>
            </w:del>
          </w:p>
        </w:tc>
        <w:tc>
          <w:tcPr>
            <w:tcW w:w="226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846" w:author="Unknown Author" w:date="2023-06-10T18:07:40Z"/>
              </w:rPr>
            </w:pPr>
            <w:del w:id="845" w:author="Unknown Author" w:date="2023-06-10T18:07:40Z">
              <w:r>
                <w:rPr>
                  <w:rFonts w:eastAsia="Arial" w:cs="Arial"/>
                  <w:b/>
                  <w:i w:val="false"/>
                  <w:color w:val="000000"/>
                  <w:sz w:val="20"/>
                  <w:szCs w:val="20"/>
                  <w:u w:val="none"/>
                </w:rPr>
                <w:delText>INCOV</w:delText>
              </w:r>
            </w:del>
          </w:p>
        </w:tc>
        <w:tc>
          <w:tcPr>
            <w:tcW w:w="113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849" w:author="Unknown Author" w:date="2023-06-10T18:07:40Z"/>
              </w:rPr>
            </w:pPr>
            <w:del w:id="847" w:author="Unknown Author" w:date="2023-06-10T18:07:40Z">
              <w:r>
                <w:rPr>
                  <w:rFonts w:eastAsia="Arial" w:cs="Arial"/>
                  <w:b/>
                  <w:i w:val="false"/>
                  <w:color w:val="000000"/>
                  <w:sz w:val="20"/>
                  <w:szCs w:val="20"/>
                  <w:u w:val="none"/>
                </w:rPr>
                <w:delText>Test</w:delText>
              </w:r>
            </w:del>
            <w:del w:id="848" w:author="Unknown Author" w:date="2023-06-10T18:07:40Z">
              <w:r>
                <w:rPr>
                  <w:rFonts w:eastAsia="Arial" w:cs="Arial"/>
                  <w:b/>
                  <w:i w:val="false"/>
                  <w:color w:val="000000"/>
                  <w:sz w:val="20"/>
                  <w:szCs w:val="20"/>
                  <w:u w:val="none"/>
                  <w:vertAlign w:val="superscript"/>
                </w:rPr>
                <w:delText>b</w:delText>
              </w:r>
            </w:del>
          </w:p>
        </w:tc>
        <w:tc>
          <w:tcPr>
            <w:tcW w:w="153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852" w:author="Unknown Author" w:date="2023-06-10T18:07:40Z"/>
              </w:rPr>
            </w:pPr>
            <w:del w:id="850" w:author="Unknown Author" w:date="2023-06-10T18:07:40Z">
              <w:r>
                <w:rPr>
                  <w:rFonts w:eastAsia="Arial" w:cs="Arial"/>
                  <w:b/>
                  <w:i w:val="false"/>
                  <w:color w:val="000000"/>
                  <w:sz w:val="20"/>
                  <w:szCs w:val="20"/>
                  <w:u w:val="none"/>
                </w:rPr>
                <w:delText>Significance</w:delText>
              </w:r>
            </w:del>
            <w:del w:id="851" w:author="Unknown Author" w:date="2023-06-10T18:07:40Z">
              <w:r>
                <w:rPr>
                  <w:rFonts w:eastAsia="Arial" w:cs="Arial"/>
                  <w:b/>
                  <w:i w:val="false"/>
                  <w:color w:val="000000"/>
                  <w:sz w:val="20"/>
                  <w:szCs w:val="20"/>
                  <w:u w:val="none"/>
                  <w:vertAlign w:val="superscript"/>
                </w:rPr>
                <w:delText>b</w:delText>
              </w:r>
            </w:del>
          </w:p>
        </w:tc>
        <w:tc>
          <w:tcPr>
            <w:tcW w:w="141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854" w:author="Unknown Author" w:date="2023-06-10T18:07:40Z"/>
              </w:rPr>
            </w:pPr>
            <w:del w:id="853" w:author="Unknown Author" w:date="2023-06-10T18:07:40Z">
              <w:r>
                <w:rPr>
                  <w:rFonts w:eastAsia="Arial" w:cs="Arial"/>
                  <w:b/>
                  <w:i w:val="false"/>
                  <w:color w:val="000000"/>
                  <w:sz w:val="20"/>
                  <w:szCs w:val="20"/>
                  <w:u w:val="none"/>
                </w:rPr>
                <w:delText>Effect size</w:delText>
              </w:r>
            </w:del>
          </w:p>
        </w:tc>
      </w:tr>
      <w:tr>
        <w:trPr>
          <w:trHeight w:val="360" w:hRule="atLeast"/>
        </w:trPr>
        <w:tc>
          <w:tcPr>
            <w:tcW w:w="221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856" w:author="Unknown Author" w:date="2023-06-10T18:07:40Z"/>
              </w:rPr>
            </w:pPr>
            <w:del w:id="855" w:author="Unknown Author" w:date="2023-06-10T18:07:40Z">
              <w:r>
                <w:rPr>
                  <w:rFonts w:eastAsia="Arial" w:cs="Arial"/>
                  <w:b w:val="false"/>
                  <w:i w:val="false"/>
                  <w:color w:val="000000"/>
                  <w:sz w:val="20"/>
                  <w:szCs w:val="20"/>
                  <w:u w:val="none"/>
                </w:rPr>
                <w:delText>Patritipants, n</w:delText>
              </w:r>
            </w:del>
          </w:p>
        </w:tc>
        <w:tc>
          <w:tcPr>
            <w:tcW w:w="226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858" w:author="Unknown Author" w:date="2023-06-10T18:07:40Z"/>
              </w:rPr>
            </w:pPr>
            <w:del w:id="857" w:author="Unknown Author" w:date="2023-06-10T18:07:40Z">
              <w:r>
                <w:rPr>
                  <w:rFonts w:eastAsia="Arial" w:cs="Arial"/>
                  <w:b w:val="false"/>
                  <w:i w:val="false"/>
                  <w:color w:val="000000"/>
                  <w:sz w:val="20"/>
                  <w:szCs w:val="20"/>
                  <w:u w:val="none"/>
                </w:rPr>
                <w:delText>165</w:delText>
              </w:r>
            </w:del>
          </w:p>
        </w:tc>
        <w:tc>
          <w:tcPr>
            <w:tcW w:w="226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860" w:author="Unknown Author" w:date="2023-06-10T18:07:40Z"/>
              </w:rPr>
            </w:pPr>
            <w:del w:id="859" w:author="Unknown Author" w:date="2023-06-10T18:07:40Z">
              <w:r>
                <w:rPr>
                  <w:rFonts w:eastAsia="Arial" w:cs="Arial"/>
                  <w:b w:val="false"/>
                  <w:i w:val="false"/>
                  <w:color w:val="000000"/>
                  <w:sz w:val="20"/>
                  <w:szCs w:val="20"/>
                  <w:u w:val="none"/>
                </w:rPr>
                <w:delText>167</w:delText>
              </w:r>
            </w:del>
          </w:p>
        </w:tc>
        <w:tc>
          <w:tcPr>
            <w:tcW w:w="113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862" w:author="Unknown Author" w:date="2023-06-10T18:07:40Z"/>
              </w:rPr>
            </w:pPr>
            <w:del w:id="861" w:author="Unknown Author" w:date="2023-06-10T18:07:40Z">
              <w:r>
                <w:rPr/>
              </w:r>
            </w:del>
          </w:p>
        </w:tc>
        <w:tc>
          <w:tcPr>
            <w:tcW w:w="153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864" w:author="Unknown Author" w:date="2023-06-10T18:07:40Z"/>
              </w:rPr>
            </w:pPr>
            <w:del w:id="863" w:author="Unknown Author" w:date="2023-06-10T18:07:40Z">
              <w:r>
                <w:rPr/>
              </w:r>
            </w:del>
          </w:p>
        </w:tc>
        <w:tc>
          <w:tcPr>
            <w:tcW w:w="141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866" w:author="Unknown Author" w:date="2023-06-10T18:07:40Z"/>
              </w:rPr>
            </w:pPr>
            <w:del w:id="865" w:author="Unknown Author" w:date="2023-06-10T18:07:40Z">
              <w:r>
                <w:rPr/>
              </w:r>
            </w:del>
          </w:p>
        </w:tc>
      </w:tr>
      <w:tr>
        <w:trPr>
          <w:trHeight w:val="360" w:hRule="atLeast"/>
        </w:trPr>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868" w:author="Unknown Author" w:date="2023-06-10T18:07:40Z"/>
              </w:rPr>
            </w:pPr>
            <w:del w:id="867" w:author="Unknown Author" w:date="2023-06-10T18:07:40Z">
              <w:r>
                <w:rPr>
                  <w:rFonts w:eastAsia="Arial" w:cs="Arial"/>
                  <w:b w:val="false"/>
                  <w:i w:val="false"/>
                  <w:color w:val="000000"/>
                  <w:sz w:val="20"/>
                  <w:szCs w:val="20"/>
                  <w:u w:val="none"/>
                </w:rPr>
                <w:delText>Sex</w:delText>
              </w:r>
            </w:del>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870" w:author="Unknown Author" w:date="2023-06-10T18:07:40Z"/>
              </w:rPr>
            </w:pPr>
            <w:del w:id="869" w:author="Unknown Author" w:date="2023-06-10T18:07:40Z">
              <w:r>
                <w:rPr>
                  <w:rFonts w:eastAsia="Arial" w:cs="Arial"/>
                  <w:b w:val="false"/>
                  <w:i w:val="false"/>
                  <w:color w:val="000000"/>
                  <w:sz w:val="20"/>
                  <w:szCs w:val="20"/>
                  <w:u w:val="none"/>
                </w:rPr>
                <w:delText>female: 62% (102)</w:delText>
                <w:br/>
                <w:delText>male: 38% (63)</w:delText>
              </w:r>
            </w:del>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872" w:author="Unknown Author" w:date="2023-06-10T18:07:40Z"/>
              </w:rPr>
            </w:pPr>
            <w:del w:id="871" w:author="Unknown Author" w:date="2023-06-10T18:07:40Z">
              <w:r>
                <w:rPr>
                  <w:rFonts w:eastAsia="Arial" w:cs="Arial"/>
                  <w:b w:val="false"/>
                  <w:i w:val="false"/>
                  <w:color w:val="000000"/>
                  <w:sz w:val="20"/>
                  <w:szCs w:val="20"/>
                  <w:u w:val="none"/>
                </w:rPr>
                <w:delText>female: 44% (73)</w:delText>
                <w:br/>
                <w:delText>male: 56% (94)</w:delText>
              </w:r>
            </w:del>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874" w:author="Unknown Author" w:date="2023-06-10T18:07:40Z"/>
              </w:rPr>
            </w:pPr>
            <w:del w:id="873" w:author="Unknown Author" w:date="2023-06-10T18:07:40Z">
              <w:r>
                <w:rPr>
                  <w:rFonts w:eastAsia="Arial" w:cs="Arial"/>
                  <w:b w:val="false"/>
                  <w:i w:val="false"/>
                  <w:color w:val="000000"/>
                  <w:sz w:val="20"/>
                  <w:szCs w:val="20"/>
                  <w:u w:val="none"/>
                </w:rPr>
                <w:delText>χ²</w:delText>
              </w:r>
            </w:del>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876" w:author="Unknown Author" w:date="2023-06-10T18:07:40Z"/>
              </w:rPr>
            </w:pPr>
            <w:del w:id="875" w:author="Unknown Author" w:date="2023-06-10T18:07:40Z">
              <w:r>
                <w:rPr>
                  <w:rFonts w:eastAsia="Arial" w:cs="Arial"/>
                  <w:b w:val="false"/>
                  <w:i w:val="false"/>
                  <w:color w:val="000000"/>
                  <w:sz w:val="20"/>
                  <w:szCs w:val="20"/>
                  <w:u w:val="none"/>
                </w:rPr>
                <w:delText>p = 0.0014</w:delText>
              </w:r>
            </w:del>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878" w:author="Unknown Author" w:date="2023-06-10T18:07:40Z"/>
              </w:rPr>
            </w:pPr>
            <w:del w:id="877" w:author="Unknown Author" w:date="2023-06-10T18:07:40Z">
              <w:r>
                <w:rPr>
                  <w:rFonts w:eastAsia="Arial" w:cs="Arial"/>
                  <w:b w:val="false"/>
                  <w:i w:val="false"/>
                  <w:color w:val="000000"/>
                  <w:sz w:val="20"/>
                  <w:szCs w:val="20"/>
                  <w:u w:val="none"/>
                </w:rPr>
                <w:delText>V = 0.18</w:delText>
              </w:r>
            </w:del>
          </w:p>
        </w:tc>
      </w:tr>
      <w:tr>
        <w:trPr>
          <w:trHeight w:val="360" w:hRule="atLeast"/>
        </w:trPr>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880" w:author="Unknown Author" w:date="2023-06-10T18:07:40Z"/>
              </w:rPr>
            </w:pPr>
            <w:del w:id="879" w:author="Unknown Author" w:date="2023-06-10T18:07:40Z">
              <w:r>
                <w:rPr>
                  <w:rFonts w:eastAsia="Arial" w:cs="Arial"/>
                  <w:b w:val="false"/>
                  <w:i w:val="false"/>
                  <w:color w:val="000000"/>
                  <w:sz w:val="20"/>
                  <w:szCs w:val="20"/>
                  <w:u w:val="none"/>
                </w:rPr>
                <w:delText>Age, years</w:delText>
              </w:r>
            </w:del>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882" w:author="Unknown Author" w:date="2023-06-10T18:07:40Z"/>
              </w:rPr>
            </w:pPr>
            <w:del w:id="881" w:author="Unknown Author" w:date="2023-06-10T18:07:40Z">
              <w:r>
                <w:rPr>
                  <w:rFonts w:eastAsia="Arial" w:cs="Arial"/>
                  <w:b w:val="false"/>
                  <w:i w:val="false"/>
                  <w:color w:val="000000"/>
                  <w:sz w:val="20"/>
                  <w:szCs w:val="20"/>
                  <w:u w:val="none"/>
                </w:rPr>
                <w:delText>50 [IQR: 35 - 56]</w:delText>
                <w:br/>
                <w:delText>range: 18 - 69</w:delText>
              </w:r>
            </w:del>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884" w:author="Unknown Author" w:date="2023-06-10T18:07:40Z"/>
              </w:rPr>
            </w:pPr>
            <w:del w:id="883" w:author="Unknown Author" w:date="2023-06-10T18:07:40Z">
              <w:r>
                <w:rPr>
                  <w:rFonts w:eastAsia="Arial" w:cs="Arial"/>
                  <w:b w:val="false"/>
                  <w:i w:val="false"/>
                  <w:color w:val="000000"/>
                  <w:sz w:val="20"/>
                  <w:szCs w:val="20"/>
                  <w:u w:val="none"/>
                </w:rPr>
                <w:delText>60 [IQR: 48 - 71]</w:delText>
                <w:br/>
                <w:delText>range: 26 - 89</w:delText>
              </w:r>
            </w:del>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886" w:author="Unknown Author" w:date="2023-06-10T18:07:40Z"/>
              </w:rPr>
            </w:pPr>
            <w:del w:id="885" w:author="Unknown Author" w:date="2023-06-10T18:07:40Z">
              <w:r>
                <w:rPr>
                  <w:rFonts w:eastAsia="Arial" w:cs="Arial"/>
                  <w:b w:val="false"/>
                  <w:i w:val="false"/>
                  <w:color w:val="000000"/>
                  <w:sz w:val="20"/>
                  <w:szCs w:val="20"/>
                  <w:u w:val="none"/>
                </w:rPr>
                <w:delText>Mann-Whitney</w:delText>
              </w:r>
            </w:del>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888" w:author="Unknown Author" w:date="2023-06-10T18:07:40Z"/>
              </w:rPr>
            </w:pPr>
            <w:del w:id="887" w:author="Unknown Author" w:date="2023-06-10T18:07:40Z">
              <w:r>
                <w:rPr>
                  <w:rFonts w:eastAsia="Arial" w:cs="Arial"/>
                  <w:b w:val="false"/>
                  <w:i w:val="false"/>
                  <w:color w:val="000000"/>
                  <w:sz w:val="20"/>
                  <w:szCs w:val="20"/>
                  <w:u w:val="none"/>
                </w:rPr>
                <w:delText>p &lt; 0.001</w:delText>
              </w:r>
            </w:del>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890" w:author="Unknown Author" w:date="2023-06-10T18:07:40Z"/>
              </w:rPr>
            </w:pPr>
            <w:del w:id="889" w:author="Unknown Author" w:date="2023-06-10T18:07:40Z">
              <w:r>
                <w:rPr>
                  <w:rFonts w:eastAsia="Arial" w:cs="Arial"/>
                  <w:b w:val="false"/>
                  <w:i w:val="false"/>
                  <w:color w:val="000000"/>
                  <w:sz w:val="20"/>
                  <w:szCs w:val="20"/>
                  <w:u w:val="none"/>
                </w:rPr>
                <w:delText>r = 0.39</w:delText>
              </w:r>
            </w:del>
          </w:p>
        </w:tc>
      </w:tr>
      <w:tr>
        <w:trPr>
          <w:trHeight w:val="360" w:hRule="atLeast"/>
        </w:trPr>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893" w:author="Unknown Author" w:date="2023-06-10T18:07:40Z"/>
              </w:rPr>
            </w:pPr>
            <w:del w:id="891" w:author="Unknown Author" w:date="2023-06-10T18:07:40Z">
              <w:r>
                <w:rPr>
                  <w:rFonts w:eastAsia="Arial" w:cs="Arial"/>
                  <w:b w:val="false"/>
                  <w:i w:val="false"/>
                  <w:color w:val="000000"/>
                  <w:sz w:val="20"/>
                  <w:szCs w:val="20"/>
                  <w:u w:val="none"/>
                </w:rPr>
                <w:delText>Body mass</w:delText>
              </w:r>
            </w:del>
            <w:del w:id="892" w:author="Unknown Author" w:date="2023-06-10T18:07:40Z">
              <w:r>
                <w:rPr>
                  <w:rFonts w:eastAsia="Arial" w:cs="Arial"/>
                  <w:b w:val="false"/>
                  <w:i w:val="false"/>
                  <w:color w:val="000000"/>
                  <w:sz w:val="20"/>
                  <w:szCs w:val="20"/>
                  <w:u w:val="none"/>
                  <w:vertAlign w:val="superscript"/>
                </w:rPr>
                <w:delText>a</w:delText>
              </w:r>
            </w:del>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895" w:author="Unknown Author" w:date="2023-06-10T18:07:40Z"/>
              </w:rPr>
            </w:pPr>
            <w:del w:id="894" w:author="Unknown Author" w:date="2023-06-10T18:07:40Z">
              <w:r>
                <w:rPr>
                  <w:rFonts w:eastAsia="Arial" w:cs="Arial"/>
                  <w:b w:val="false"/>
                  <w:i w:val="false"/>
                  <w:color w:val="000000"/>
                  <w:sz w:val="20"/>
                  <w:szCs w:val="20"/>
                  <w:u w:val="none"/>
                </w:rPr>
                <w:delText>normal: 53% (88)</w:delText>
                <w:br/>
                <w:delText>overweight: 30% (49)</w:delText>
                <w:br/>
                <w:delText>obesity: 17% (28)</w:delText>
              </w:r>
            </w:del>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897" w:author="Unknown Author" w:date="2023-06-10T18:07:40Z"/>
              </w:rPr>
            </w:pPr>
            <w:del w:id="896" w:author="Unknown Author" w:date="2023-06-10T18:07:40Z">
              <w:r>
                <w:rPr>
                  <w:rFonts w:eastAsia="Arial" w:cs="Arial"/>
                  <w:b w:val="false"/>
                  <w:i w:val="false"/>
                  <w:color w:val="000000"/>
                  <w:sz w:val="20"/>
                  <w:szCs w:val="20"/>
                  <w:u w:val="none"/>
                </w:rPr>
                <w:delText>normal: 29% (48)</w:delText>
                <w:br/>
                <w:delText>overweight: 34% (57)</w:delText>
                <w:br/>
                <w:delText>obesity: 37% (62)</w:delText>
              </w:r>
            </w:del>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899" w:author="Unknown Author" w:date="2023-06-10T18:07:40Z"/>
              </w:rPr>
            </w:pPr>
            <w:del w:id="898" w:author="Unknown Author" w:date="2023-06-10T18:07:40Z">
              <w:r>
                <w:rPr>
                  <w:rFonts w:eastAsia="Arial" w:cs="Arial"/>
                  <w:b w:val="false"/>
                  <w:i w:val="false"/>
                  <w:color w:val="000000"/>
                  <w:sz w:val="20"/>
                  <w:szCs w:val="20"/>
                  <w:u w:val="none"/>
                </w:rPr>
                <w:delText>χ²</w:delText>
              </w:r>
            </w:del>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901" w:author="Unknown Author" w:date="2023-06-10T18:07:40Z"/>
              </w:rPr>
            </w:pPr>
            <w:del w:id="900" w:author="Unknown Author" w:date="2023-06-10T18:07:40Z">
              <w:r>
                <w:rPr>
                  <w:rFonts w:eastAsia="Arial" w:cs="Arial"/>
                  <w:b w:val="false"/>
                  <w:i w:val="false"/>
                  <w:color w:val="000000"/>
                  <w:sz w:val="20"/>
                  <w:szCs w:val="20"/>
                  <w:u w:val="none"/>
                </w:rPr>
                <w:delText>p &lt; 0.001</w:delText>
              </w:r>
            </w:del>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903" w:author="Unknown Author" w:date="2023-06-10T18:07:40Z"/>
              </w:rPr>
            </w:pPr>
            <w:del w:id="902" w:author="Unknown Author" w:date="2023-06-10T18:07:40Z">
              <w:r>
                <w:rPr>
                  <w:rFonts w:eastAsia="Arial" w:cs="Arial"/>
                  <w:b w:val="false"/>
                  <w:i w:val="false"/>
                  <w:color w:val="000000"/>
                  <w:sz w:val="20"/>
                  <w:szCs w:val="20"/>
                  <w:u w:val="none"/>
                </w:rPr>
                <w:delText>V = 0.28</w:delText>
              </w:r>
            </w:del>
          </w:p>
        </w:tc>
      </w:tr>
      <w:tr>
        <w:trPr>
          <w:trHeight w:val="360" w:hRule="atLeast"/>
        </w:trPr>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905" w:author="Unknown Author" w:date="2023-06-10T18:07:40Z"/>
              </w:rPr>
            </w:pPr>
            <w:del w:id="904" w:author="Unknown Author" w:date="2023-06-10T18:07:40Z">
              <w:r>
                <w:rPr>
                  <w:rFonts w:eastAsia="Arial" w:cs="Arial"/>
                  <w:b w:val="false"/>
                  <w:i w:val="false"/>
                  <w:color w:val="000000"/>
                  <w:sz w:val="20"/>
                  <w:szCs w:val="20"/>
                  <w:u w:val="none"/>
                </w:rPr>
                <w:delText>SARS-CoV-2</w:delText>
              </w:r>
            </w:del>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907" w:author="Unknown Author" w:date="2023-06-10T18:07:40Z"/>
              </w:rPr>
            </w:pPr>
            <w:del w:id="906" w:author="Unknown Author" w:date="2023-06-10T18:07:40Z">
              <w:r>
                <w:rPr>
                  <w:rFonts w:eastAsia="Arial" w:cs="Arial"/>
                  <w:b w:val="false"/>
                  <w:i w:val="false"/>
                  <w:color w:val="000000"/>
                  <w:sz w:val="20"/>
                  <w:szCs w:val="20"/>
                  <w:u w:val="none"/>
                </w:rPr>
                <w:delText>uninfected: 61% (101)</w:delText>
                <w:br/>
                <w:delText>SARS-CoV-2: 39% (64)</w:delText>
              </w:r>
            </w:del>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909" w:author="Unknown Author" w:date="2023-06-10T18:07:40Z"/>
              </w:rPr>
            </w:pPr>
            <w:del w:id="908" w:author="Unknown Author" w:date="2023-06-10T18:07:40Z">
              <w:r>
                <w:rPr>
                  <w:rFonts w:eastAsia="Arial" w:cs="Arial"/>
                  <w:b w:val="false"/>
                  <w:i w:val="false"/>
                  <w:color w:val="000000"/>
                  <w:sz w:val="20"/>
                  <w:szCs w:val="20"/>
                  <w:u w:val="none"/>
                </w:rPr>
                <w:delText>uninfected: 16% (27)</w:delText>
                <w:br/>
                <w:delText>SARS-CoV-2: 84% (140)</w:delText>
              </w:r>
            </w:del>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911" w:author="Unknown Author" w:date="2023-06-10T18:07:40Z"/>
              </w:rPr>
            </w:pPr>
            <w:del w:id="910" w:author="Unknown Author" w:date="2023-06-10T18:07:40Z">
              <w:r>
                <w:rPr>
                  <w:rFonts w:eastAsia="Arial" w:cs="Arial"/>
                  <w:b w:val="false"/>
                  <w:i w:val="false"/>
                  <w:color w:val="000000"/>
                  <w:sz w:val="20"/>
                  <w:szCs w:val="20"/>
                  <w:u w:val="none"/>
                </w:rPr>
                <w:delText>χ²</w:delText>
              </w:r>
            </w:del>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913" w:author="Unknown Author" w:date="2023-06-10T18:07:40Z"/>
              </w:rPr>
            </w:pPr>
            <w:del w:id="912" w:author="Unknown Author" w:date="2023-06-10T18:07:40Z">
              <w:r>
                <w:rPr>
                  <w:rFonts w:eastAsia="Arial" w:cs="Arial"/>
                  <w:b w:val="false"/>
                  <w:i w:val="false"/>
                  <w:color w:val="000000"/>
                  <w:sz w:val="20"/>
                  <w:szCs w:val="20"/>
                  <w:u w:val="none"/>
                </w:rPr>
                <w:delText>p &lt; 0.001</w:delText>
              </w:r>
            </w:del>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915" w:author="Unknown Author" w:date="2023-06-10T18:07:40Z"/>
              </w:rPr>
            </w:pPr>
            <w:del w:id="914" w:author="Unknown Author" w:date="2023-06-10T18:07:40Z">
              <w:r>
                <w:rPr>
                  <w:rFonts w:eastAsia="Arial" w:cs="Arial"/>
                  <w:b w:val="false"/>
                  <w:i w:val="false"/>
                  <w:color w:val="000000"/>
                  <w:sz w:val="20"/>
                  <w:szCs w:val="20"/>
                  <w:u w:val="none"/>
                </w:rPr>
                <w:delText>V = 0.46</w:delText>
              </w:r>
            </w:del>
          </w:p>
        </w:tc>
      </w:tr>
      <w:tr>
        <w:trPr>
          <w:trHeight w:val="360" w:hRule="atLeast"/>
        </w:trPr>
        <w:tc>
          <w:tcPr>
            <w:tcW w:w="221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917" w:author="Unknown Author" w:date="2023-06-10T18:07:40Z"/>
              </w:rPr>
            </w:pPr>
            <w:del w:id="916" w:author="Unknown Author" w:date="2023-06-10T18:07:40Z">
              <w:r>
                <w:rPr>
                  <w:rFonts w:eastAsia="Arial" w:cs="Arial"/>
                  <w:b w:val="false"/>
                  <w:i w:val="false"/>
                  <w:color w:val="000000"/>
                  <w:sz w:val="20"/>
                  <w:szCs w:val="20"/>
                  <w:u w:val="none"/>
                </w:rPr>
                <w:delText>SARS-CoV-2 hospitalization</w:delText>
              </w:r>
            </w:del>
          </w:p>
        </w:tc>
        <w:tc>
          <w:tcPr>
            <w:tcW w:w="226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919" w:author="Unknown Author" w:date="2023-06-10T18:07:40Z"/>
              </w:rPr>
            </w:pPr>
            <w:del w:id="918" w:author="Unknown Author" w:date="2023-06-10T18:07:40Z">
              <w:r>
                <w:rPr>
                  <w:rFonts w:eastAsia="Arial" w:cs="Arial"/>
                  <w:b w:val="false"/>
                  <w:i w:val="false"/>
                  <w:color w:val="000000"/>
                  <w:sz w:val="20"/>
                  <w:szCs w:val="20"/>
                  <w:u w:val="none"/>
                </w:rPr>
                <w:delText>uninfected: 61% (101)</w:delText>
                <w:br/>
                <w:delText>ambulatory: 28% (47)</w:delText>
                <w:br/>
                <w:delText>hospitalized: 10% (17)</w:delText>
              </w:r>
            </w:del>
          </w:p>
        </w:tc>
        <w:tc>
          <w:tcPr>
            <w:tcW w:w="226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921" w:author="Unknown Author" w:date="2023-06-10T18:07:40Z"/>
              </w:rPr>
            </w:pPr>
            <w:del w:id="920" w:author="Unknown Author" w:date="2023-06-10T18:07:40Z">
              <w:r>
                <w:rPr>
                  <w:rFonts w:eastAsia="Arial" w:cs="Arial"/>
                  <w:b w:val="false"/>
                  <w:i w:val="false"/>
                  <w:color w:val="000000"/>
                  <w:sz w:val="20"/>
                  <w:szCs w:val="20"/>
                  <w:u w:val="none"/>
                </w:rPr>
                <w:delText>uninfected: 16% (27)</w:delText>
                <w:br/>
                <w:delText>ambulatory: 2.4% (4)</w:delText>
                <w:br/>
                <w:delText>hospitalized: 81% (136)</w:delText>
              </w:r>
            </w:del>
          </w:p>
        </w:tc>
        <w:tc>
          <w:tcPr>
            <w:tcW w:w="113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923" w:author="Unknown Author" w:date="2023-06-10T18:07:40Z"/>
              </w:rPr>
            </w:pPr>
            <w:del w:id="922" w:author="Unknown Author" w:date="2023-06-10T18:07:40Z">
              <w:r>
                <w:rPr>
                  <w:rFonts w:eastAsia="Arial" w:cs="Arial"/>
                  <w:b w:val="false"/>
                  <w:i w:val="false"/>
                  <w:color w:val="000000"/>
                  <w:sz w:val="20"/>
                  <w:szCs w:val="20"/>
                  <w:u w:val="none"/>
                </w:rPr>
                <w:delText>χ²</w:delText>
              </w:r>
            </w:del>
          </w:p>
        </w:tc>
        <w:tc>
          <w:tcPr>
            <w:tcW w:w="153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925" w:author="Unknown Author" w:date="2023-06-10T18:07:40Z"/>
              </w:rPr>
            </w:pPr>
            <w:del w:id="924" w:author="Unknown Author" w:date="2023-06-10T18:07:40Z">
              <w:r>
                <w:rPr>
                  <w:rFonts w:eastAsia="Arial" w:cs="Arial"/>
                  <w:b w:val="false"/>
                  <w:i w:val="false"/>
                  <w:color w:val="000000"/>
                  <w:sz w:val="20"/>
                  <w:szCs w:val="20"/>
                  <w:u w:val="none"/>
                </w:rPr>
                <w:delText>p &lt; 0.001</w:delText>
              </w:r>
            </w:del>
          </w:p>
        </w:tc>
        <w:tc>
          <w:tcPr>
            <w:tcW w:w="141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927" w:author="Unknown Author" w:date="2023-06-10T18:07:40Z"/>
              </w:rPr>
            </w:pPr>
            <w:del w:id="926" w:author="Unknown Author" w:date="2023-06-10T18:07:40Z">
              <w:r>
                <w:rPr>
                  <w:rFonts w:eastAsia="Arial" w:cs="Arial"/>
                  <w:b w:val="false"/>
                  <w:i w:val="false"/>
                  <w:color w:val="000000"/>
                  <w:sz w:val="20"/>
                  <w:szCs w:val="20"/>
                  <w:u w:val="none"/>
                </w:rPr>
                <w:delText>V = 0.72</w:delText>
              </w:r>
            </w:del>
          </w:p>
        </w:tc>
      </w:tr>
      <w:tr>
        <w:trPr>
          <w:trHeight w:val="360" w:hRule="atLeast"/>
        </w:trPr>
        <w:tc>
          <w:tcPr>
            <w:tcW w:w="10828"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930" w:author="Unknown Author" w:date="2023-06-10T18:07:40Z"/>
              </w:rPr>
            </w:pPr>
            <w:del w:id="928" w:author="Unknown Author" w:date="2023-06-10T18:07:40Z">
              <w:r>
                <w:rPr>
                  <w:rFonts w:eastAsia="Arial" w:cs="Arial"/>
                  <w:b w:val="false"/>
                  <w:i w:val="false"/>
                  <w:color w:val="000000"/>
                  <w:sz w:val="20"/>
                  <w:szCs w:val="20"/>
                  <w:u w:val="none"/>
                  <w:vertAlign w:val="superscript"/>
                </w:rPr>
                <w:delText>b</w:delText>
              </w:r>
            </w:del>
            <w:del w:id="929" w:author="Unknown Author" w:date="2023-06-10T18:07:40Z">
              <w:r>
                <w:rPr>
                  <w:rFonts w:eastAsia="Arial" w:cs="Arial"/>
                  <w:b w:val="false"/>
                  <w:i w:val="false"/>
                  <w:color w:val="000000"/>
                  <w:sz w:val="20"/>
                  <w:szCs w:val="20"/>
                  <w:u w:val="none"/>
                </w:rPr>
                <w:delText>Corrected for multiple testing with the false discovery rate method.</w:delText>
              </w:r>
            </w:del>
          </w:p>
        </w:tc>
      </w:tr>
      <w:tr>
        <w:trPr>
          <w:trHeight w:val="360" w:hRule="atLeast"/>
        </w:trPr>
        <w:tc>
          <w:tcPr>
            <w:tcW w:w="10828"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933" w:author="Unknown Author" w:date="2023-06-10T18:07:40Z"/>
              </w:rPr>
            </w:pPr>
            <w:del w:id="931" w:author="Unknown Author" w:date="2023-06-10T18:07:40Z">
              <w:r>
                <w:rPr>
                  <w:rFonts w:eastAsia="Arial" w:cs="Arial"/>
                  <w:b w:val="false"/>
                  <w:i w:val="false"/>
                  <w:color w:val="000000"/>
                  <w:sz w:val="20"/>
                  <w:szCs w:val="20"/>
                  <w:u w:val="none"/>
                  <w:vertAlign w:val="superscript"/>
                </w:rPr>
                <w:delText>a</w:delText>
              </w:r>
            </w:del>
            <w:del w:id="932" w:author="Unknown Author" w:date="2023-06-10T18:07:40Z">
              <w:r>
                <w:rPr>
                  <w:rFonts w:eastAsia="Arial" w:cs="Arial"/>
                  <w:b w:val="false"/>
                  <w:i w:val="false"/>
                  <w:color w:val="000000"/>
                  <w:sz w:val="20"/>
                  <w:szCs w:val="20"/>
                  <w:u w:val="none"/>
                </w:rPr>
                <w:delText>overweight: body mass index (BMI) 25 - 30 kg/mm², obesity: BMI &gt; 30 kg/mm²</w:delText>
              </w:r>
            </w:del>
          </w:p>
        </w:tc>
      </w:tr>
    </w:tbl>
    <w:p>
      <w:pPr>
        <w:pStyle w:val="TableCaption"/>
        <w:rPr/>
      </w:pPr>
      <w:r>
        <w:rPr/>
      </w:r>
      <w:r>
        <w:br w:type="page"/>
      </w:r>
    </w:p>
    <w:p>
      <w:pPr>
        <w:pStyle w:val="TableCaption"/>
        <w:rPr>
          <w:i/>
          <w:i/>
          <w:del w:id="935" w:author="Unknown Author" w:date="2023-06-10T18:07:40Z"/>
        </w:rPr>
      </w:pPr>
      <w:del w:id="934" w:author="Unknown Author" w:date="2023-06-10T18:07:40Z">
        <w:r>
          <w:rPr/>
          <w:delText>Table 6: Results of multi-parameter linear modeling of plasma concentrations of tryptophan, kynurenine, tyrosine, and kynurenine - tryptophan, and phenylalanine - tyrosine ratios in the SIMMUN cohort.</w:delText>
        </w:r>
      </w:del>
    </w:p>
    <w:tbl>
      <w:tblPr>
        <w:tblW w:w="10319" w:type="dxa"/>
        <w:jc w:val="center"/>
        <w:tblInd w:w="0" w:type="dxa"/>
        <w:tblLayout w:type="fixed"/>
        <w:tblCellMar>
          <w:top w:w="0" w:type="dxa"/>
          <w:left w:w="0" w:type="dxa"/>
          <w:bottom w:w="0" w:type="dxa"/>
          <w:right w:w="0" w:type="dxa"/>
        </w:tblCellMar>
        <w:tblLook w:firstRow="1" w:noVBand="1" w:lastRow="0" w:firstColumn="0" w:lastColumn="0" w:noHBand="0"/>
      </w:tblPr>
      <w:tblGrid>
        <w:gridCol w:w="1246"/>
        <w:gridCol w:w="2268"/>
        <w:gridCol w:w="1531"/>
        <w:gridCol w:w="1532"/>
        <w:gridCol w:w="2210"/>
        <w:gridCol w:w="1531"/>
      </w:tblGrid>
      <w:tr>
        <w:trPr>
          <w:tblHeader w:val="true"/>
          <w:trHeight w:val="360" w:hRule="atLeast"/>
        </w:trPr>
        <w:tc>
          <w:tcPr>
            <w:tcW w:w="1246"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938" w:author="Unknown Author" w:date="2023-06-10T18:07:40Z"/>
              </w:rPr>
            </w:pPr>
            <w:del w:id="936" w:author="Unknown Author" w:date="2023-06-10T18:07:40Z">
              <w:r>
                <w:rPr>
                  <w:rFonts w:eastAsia="Arial" w:cs="Arial"/>
                  <w:b/>
                  <w:i w:val="false"/>
                  <w:color w:val="000000"/>
                  <w:sz w:val="20"/>
                  <w:szCs w:val="20"/>
                  <w:u w:val="none"/>
                </w:rPr>
                <w:delText>Response</w:delText>
              </w:r>
            </w:del>
            <w:del w:id="937" w:author="Unknown Author" w:date="2023-06-10T18:07:40Z">
              <w:r>
                <w:rPr>
                  <w:rFonts w:eastAsia="Arial" w:cs="Arial"/>
                  <w:b/>
                  <w:i w:val="false"/>
                  <w:color w:val="000000"/>
                  <w:sz w:val="20"/>
                  <w:szCs w:val="20"/>
                  <w:u w:val="none"/>
                  <w:vertAlign w:val="superscript"/>
                </w:rPr>
                <w:delText>a</w:delText>
              </w:r>
            </w:del>
          </w:p>
        </w:tc>
        <w:tc>
          <w:tcPr>
            <w:tcW w:w="226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941" w:author="Unknown Author" w:date="2023-06-10T18:07:40Z"/>
              </w:rPr>
            </w:pPr>
            <w:del w:id="939" w:author="Unknown Author" w:date="2023-06-10T18:07:40Z">
              <w:r>
                <w:rPr>
                  <w:rFonts w:eastAsia="Arial" w:cs="Arial"/>
                  <w:b/>
                  <w:i w:val="false"/>
                  <w:color w:val="000000"/>
                  <w:sz w:val="20"/>
                  <w:szCs w:val="20"/>
                  <w:u w:val="none"/>
                </w:rPr>
                <w:delText>Explanatory variable</w:delText>
              </w:r>
            </w:del>
            <w:del w:id="940" w:author="Unknown Author" w:date="2023-06-10T18:07:40Z">
              <w:r>
                <w:rPr>
                  <w:rFonts w:eastAsia="Arial" w:cs="Arial"/>
                  <w:b/>
                  <w:i w:val="false"/>
                  <w:color w:val="000000"/>
                  <w:sz w:val="20"/>
                  <w:szCs w:val="20"/>
                  <w:u w:val="none"/>
                  <w:vertAlign w:val="superscript"/>
                </w:rPr>
                <w:delText>b</w:delText>
              </w:r>
            </w:del>
          </w:p>
        </w:tc>
        <w:tc>
          <w:tcPr>
            <w:tcW w:w="153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943" w:author="Unknown Author" w:date="2023-06-10T18:07:40Z"/>
              </w:rPr>
            </w:pPr>
            <w:del w:id="942" w:author="Unknown Author" w:date="2023-06-10T18:07:40Z">
              <w:r>
                <w:rPr>
                  <w:rFonts w:eastAsia="Arial" w:cs="Arial"/>
                  <w:b/>
                  <w:i w:val="false"/>
                  <w:color w:val="000000"/>
                  <w:sz w:val="20"/>
                  <w:szCs w:val="20"/>
                  <w:u w:val="none"/>
                </w:rPr>
                <w:delText>Category</w:delText>
              </w:r>
            </w:del>
          </w:p>
        </w:tc>
        <w:tc>
          <w:tcPr>
            <w:tcW w:w="153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del w:id="945" w:author="Unknown Author" w:date="2023-06-10T18:07:40Z"/>
              </w:rPr>
            </w:pPr>
            <w:del w:id="944" w:author="Unknown Author" w:date="2023-06-10T18:07:40Z">
              <w:r>
                <w:rPr>
                  <w:rFonts w:eastAsia="Arial" w:cs="Arial"/>
                  <w:b/>
                  <w:i w:val="false"/>
                  <w:color w:val="000000"/>
                  <w:sz w:val="20"/>
                  <w:szCs w:val="20"/>
                  <w:u w:val="none"/>
                </w:rPr>
                <w:delText>n</w:delText>
              </w:r>
            </w:del>
          </w:p>
        </w:tc>
        <w:tc>
          <w:tcPr>
            <w:tcW w:w="221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947" w:author="Unknown Author" w:date="2023-06-10T18:07:40Z"/>
              </w:rPr>
            </w:pPr>
            <w:del w:id="946" w:author="Unknown Author" w:date="2023-06-10T18:07:40Z">
              <w:r>
                <w:rPr>
                  <w:rFonts w:eastAsia="Arial" w:cs="Arial"/>
                  <w:b/>
                  <w:i w:val="false"/>
                  <w:color w:val="000000"/>
                  <w:sz w:val="20"/>
                  <w:szCs w:val="20"/>
                  <w:u w:val="none"/>
                </w:rPr>
                <w:delText>Estimate, 95% CI</w:delText>
              </w:r>
            </w:del>
          </w:p>
        </w:tc>
        <w:tc>
          <w:tcPr>
            <w:tcW w:w="153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949" w:author="Unknown Author" w:date="2023-06-10T18:07:40Z"/>
              </w:rPr>
            </w:pPr>
            <w:del w:id="948" w:author="Unknown Author" w:date="2023-06-10T18:07:40Z">
              <w:r>
                <w:rPr>
                  <w:rFonts w:eastAsia="Arial" w:cs="Arial"/>
                  <w:b/>
                  <w:i w:val="false"/>
                  <w:color w:val="000000"/>
                  <w:sz w:val="20"/>
                  <w:szCs w:val="20"/>
                  <w:u w:val="none"/>
                </w:rPr>
                <w:delText>Significance</w:delText>
              </w:r>
            </w:del>
          </w:p>
        </w:tc>
      </w:tr>
      <w:tr>
        <w:trPr>
          <w:trHeight w:val="360" w:hRule="atLeast"/>
        </w:trPr>
        <w:tc>
          <w:tcPr>
            <w:tcW w:w="1246"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951" w:author="Unknown Author" w:date="2023-06-10T18:07:40Z"/>
              </w:rPr>
            </w:pPr>
            <w:del w:id="950" w:author="Unknown Author" w:date="2023-06-10T18:07:40Z">
              <w:r>
                <w:rPr>
                  <w:rFonts w:eastAsia="Arial" w:cs="Arial"/>
                  <w:b w:val="false"/>
                  <w:i w:val="false"/>
                  <w:color w:val="000000"/>
                  <w:sz w:val="20"/>
                  <w:szCs w:val="20"/>
                  <w:u w:val="none"/>
                </w:rPr>
                <w:delText>TRP</w:delText>
              </w:r>
            </w:del>
          </w:p>
        </w:tc>
        <w:tc>
          <w:tcPr>
            <w:tcW w:w="226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953" w:author="Unknown Author" w:date="2023-06-10T18:07:40Z"/>
              </w:rPr>
            </w:pPr>
            <w:del w:id="952" w:author="Unknown Author" w:date="2023-06-10T18:07:40Z">
              <w:r>
                <w:rPr>
                  <w:rFonts w:eastAsia="Arial" w:cs="Arial"/>
                  <w:b w:val="false"/>
                  <w:i w:val="false"/>
                  <w:color w:val="000000"/>
                  <w:sz w:val="20"/>
                  <w:szCs w:val="20"/>
                  <w:u w:val="none"/>
                </w:rPr>
                <w:delText>Intercept</w:delText>
              </w:r>
            </w:del>
          </w:p>
        </w:tc>
        <w:tc>
          <w:tcPr>
            <w:tcW w:w="153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955" w:author="Unknown Author" w:date="2023-06-10T18:07:40Z"/>
              </w:rPr>
            </w:pPr>
            <w:del w:id="954" w:author="Unknown Author" w:date="2023-06-10T18:07:40Z">
              <w:r>
                <w:rPr>
                  <w:rFonts w:eastAsia="Arial" w:cs="Arial"/>
                  <w:b w:val="false"/>
                  <w:i w:val="false"/>
                  <w:color w:val="000000"/>
                  <w:sz w:val="20"/>
                  <w:szCs w:val="20"/>
                  <w:u w:val="none"/>
                </w:rPr>
                <w:delText>baseline</w:delText>
              </w:r>
            </w:del>
          </w:p>
        </w:tc>
        <w:tc>
          <w:tcPr>
            <w:tcW w:w="153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del w:id="957" w:author="Unknown Author" w:date="2023-06-10T18:07:40Z"/>
              </w:rPr>
            </w:pPr>
            <w:del w:id="956" w:author="Unknown Author" w:date="2023-06-10T18:07:40Z">
              <w:r>
                <w:rPr/>
              </w:r>
            </w:del>
          </w:p>
        </w:tc>
        <w:tc>
          <w:tcPr>
            <w:tcW w:w="221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959" w:author="Unknown Author" w:date="2023-06-10T18:07:40Z"/>
              </w:rPr>
            </w:pPr>
            <w:del w:id="958" w:author="Unknown Author" w:date="2023-06-10T18:07:40Z">
              <w:r>
                <w:rPr>
                  <w:rFonts w:eastAsia="Arial" w:cs="Arial"/>
                  <w:b w:val="false"/>
                  <w:i w:val="false"/>
                  <w:color w:val="000000"/>
                  <w:sz w:val="20"/>
                  <w:szCs w:val="20"/>
                  <w:u w:val="none"/>
                </w:rPr>
                <w:delText>0.12 [-0.052 - 0.29]</w:delText>
              </w:r>
            </w:del>
          </w:p>
        </w:tc>
        <w:tc>
          <w:tcPr>
            <w:tcW w:w="153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961" w:author="Unknown Author" w:date="2023-06-10T18:07:40Z"/>
              </w:rPr>
            </w:pPr>
            <w:del w:id="960" w:author="Unknown Author" w:date="2023-06-10T18:07:40Z">
              <w:r>
                <w:rPr>
                  <w:rFonts w:eastAsia="Arial" w:cs="Arial"/>
                  <w:b w:val="false"/>
                  <w:i w:val="false"/>
                  <w:color w:val="000000"/>
                  <w:sz w:val="20"/>
                  <w:szCs w:val="20"/>
                  <w:u w:val="none"/>
                </w:rPr>
                <w:delText>ns (0.17)</w:delText>
              </w:r>
            </w:del>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963" w:author="Unknown Author" w:date="2023-06-10T18:07:40Z"/>
              </w:rPr>
            </w:pPr>
            <w:del w:id="962" w:author="Unknown Author" w:date="2023-06-10T18:07:40Z">
              <w:r>
                <w:rPr/>
              </w:r>
            </w:del>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965" w:author="Unknown Author" w:date="2023-06-10T18:07:40Z"/>
              </w:rPr>
            </w:pPr>
            <w:del w:id="964" w:author="Unknown Author" w:date="2023-06-10T18:07:40Z">
              <w:r>
                <w:rPr>
                  <w:rFonts w:eastAsia="Arial" w:cs="Arial"/>
                  <w:b w:val="false"/>
                  <w:i w:val="false"/>
                  <w:color w:val="000000"/>
                  <w:sz w:val="20"/>
                  <w:szCs w:val="20"/>
                  <w:u w:val="none"/>
                </w:rPr>
                <w:delText>log NEO</w:delText>
              </w:r>
            </w:del>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967" w:author="Unknown Author" w:date="2023-06-10T18:07:40Z"/>
              </w:rPr>
            </w:pPr>
            <w:del w:id="966" w:author="Unknown Author" w:date="2023-06-10T18:07:40Z">
              <w:r>
                <w:rPr/>
              </w:r>
            </w:del>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del w:id="969" w:author="Unknown Author" w:date="2023-06-10T18:07:40Z"/>
              </w:rPr>
            </w:pPr>
            <w:del w:id="968" w:author="Unknown Author" w:date="2023-06-10T18:07:40Z">
              <w:r>
                <w:rPr>
                  <w:rFonts w:eastAsia="Arial" w:cs="Arial"/>
                  <w:b w:val="false"/>
                  <w:i w:val="false"/>
                  <w:color w:val="000000"/>
                  <w:sz w:val="20"/>
                  <w:szCs w:val="20"/>
                  <w:u w:val="none"/>
                </w:rPr>
                <w:delText>165</w:delText>
              </w:r>
            </w:del>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971" w:author="Unknown Author" w:date="2023-06-10T18:07:40Z"/>
              </w:rPr>
            </w:pPr>
            <w:del w:id="970" w:author="Unknown Author" w:date="2023-06-10T18:07:40Z">
              <w:r>
                <w:rPr>
                  <w:rFonts w:eastAsia="Arial" w:cs="Arial"/>
                  <w:b w:val="false"/>
                  <w:i w:val="false"/>
                  <w:color w:val="000000"/>
                  <w:sz w:val="20"/>
                  <w:szCs w:val="20"/>
                  <w:u w:val="none"/>
                </w:rPr>
                <w:delText>-0.19 [-0.34 - -0.04]</w:delText>
              </w:r>
            </w:del>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973" w:author="Unknown Author" w:date="2023-06-10T18:07:40Z"/>
              </w:rPr>
            </w:pPr>
            <w:del w:id="972" w:author="Unknown Author" w:date="2023-06-10T18:07:40Z">
              <w:r>
                <w:rPr>
                  <w:rFonts w:eastAsia="Arial" w:cs="Arial"/>
                  <w:b w:val="false"/>
                  <w:i w:val="false"/>
                  <w:color w:val="000000"/>
                  <w:sz w:val="20"/>
                  <w:szCs w:val="20"/>
                  <w:u w:val="none"/>
                </w:rPr>
                <w:delText>p = 0.013</w:delText>
              </w:r>
            </w:del>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975" w:author="Unknown Author" w:date="2023-06-10T18:07:40Z"/>
              </w:rPr>
            </w:pPr>
            <w:del w:id="974" w:author="Unknown Author" w:date="2023-06-10T18:07:40Z">
              <w:r>
                <w:rPr/>
              </w:r>
            </w:del>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977" w:author="Unknown Author" w:date="2023-06-10T18:07:40Z"/>
              </w:rPr>
            </w:pPr>
            <w:del w:id="976" w:author="Unknown Author" w:date="2023-06-10T18:07:40Z">
              <w:r>
                <w:rPr>
                  <w:rFonts w:eastAsia="Arial" w:cs="Arial"/>
                  <w:b w:val="false"/>
                  <w:i w:val="false"/>
                  <w:color w:val="000000"/>
                  <w:sz w:val="20"/>
                  <w:szCs w:val="20"/>
                  <w:u w:val="none"/>
                </w:rPr>
                <w:delText>HADS, depression score</w:delText>
              </w:r>
            </w:del>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980" w:author="Unknown Author" w:date="2023-06-10T18:07:40Z"/>
              </w:rPr>
            </w:pPr>
            <w:del w:id="978" w:author="Unknown Author" w:date="2023-06-10T18:07:40Z">
              <w:r>
                <w:rPr>
                  <w:rFonts w:eastAsia="Arial" w:cs="Arial"/>
                  <w:b w:val="false"/>
                  <w:i w:val="false"/>
                  <w:color w:val="000000"/>
                  <w:sz w:val="20"/>
                  <w:szCs w:val="20"/>
                  <w:u w:val="none"/>
                </w:rPr>
                <w:delText xml:space="preserve">≥ </w:delText>
              </w:r>
            </w:del>
            <w:del w:id="979" w:author="Unknown Author" w:date="2023-06-10T18:07:40Z">
              <w:r>
                <w:rPr>
                  <w:rFonts w:eastAsia="Arial" w:cs="Arial"/>
                  <w:b w:val="false"/>
                  <w:i w:val="false"/>
                  <w:color w:val="000000"/>
                  <w:sz w:val="20"/>
                  <w:szCs w:val="20"/>
                  <w:u w:val="none"/>
                </w:rPr>
                <w:delText>8</w:delText>
              </w:r>
            </w:del>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del w:id="982" w:author="Unknown Author" w:date="2023-06-10T18:07:40Z"/>
              </w:rPr>
            </w:pPr>
            <w:del w:id="981" w:author="Unknown Author" w:date="2023-06-10T18:07:40Z">
              <w:r>
                <w:rPr>
                  <w:rFonts w:eastAsia="Arial" w:cs="Arial"/>
                  <w:b w:val="false"/>
                  <w:i w:val="false"/>
                  <w:color w:val="000000"/>
                  <w:sz w:val="20"/>
                  <w:szCs w:val="20"/>
                  <w:u w:val="none"/>
                </w:rPr>
                <w:delText>41</w:delText>
              </w:r>
            </w:del>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984" w:author="Unknown Author" w:date="2023-06-10T18:07:40Z"/>
              </w:rPr>
            </w:pPr>
            <w:del w:id="983" w:author="Unknown Author" w:date="2023-06-10T18:07:40Z">
              <w:r>
                <w:rPr>
                  <w:rFonts w:eastAsia="Arial" w:cs="Arial"/>
                  <w:b w:val="false"/>
                  <w:i w:val="false"/>
                  <w:color w:val="000000"/>
                  <w:sz w:val="20"/>
                  <w:szCs w:val="20"/>
                  <w:u w:val="none"/>
                </w:rPr>
                <w:delText>-0.48 [-0.83 - -0.14]</w:delText>
              </w:r>
            </w:del>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986" w:author="Unknown Author" w:date="2023-06-10T18:07:40Z"/>
              </w:rPr>
            </w:pPr>
            <w:del w:id="985" w:author="Unknown Author" w:date="2023-06-10T18:07:40Z">
              <w:r>
                <w:rPr>
                  <w:rFonts w:eastAsia="Arial" w:cs="Arial"/>
                  <w:b w:val="false"/>
                  <w:i w:val="false"/>
                  <w:color w:val="000000"/>
                  <w:sz w:val="20"/>
                  <w:szCs w:val="20"/>
                  <w:u w:val="none"/>
                </w:rPr>
                <w:delText>p = 0.0064</w:delText>
              </w:r>
            </w:del>
          </w:p>
        </w:tc>
      </w:tr>
      <w:tr>
        <w:trPr>
          <w:trHeight w:val="360" w:hRule="atLeast"/>
        </w:trPr>
        <w:tc>
          <w:tcPr>
            <w:tcW w:w="1246"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988" w:author="Unknown Author" w:date="2023-06-10T18:07:40Z"/>
              </w:rPr>
            </w:pPr>
            <w:del w:id="987" w:author="Unknown Author" w:date="2023-06-10T18:07:40Z">
              <w:r>
                <w:rPr>
                  <w:rFonts w:eastAsia="Arial" w:cs="Arial"/>
                  <w:b w:val="false"/>
                  <w:i w:val="false"/>
                  <w:color w:val="000000"/>
                  <w:sz w:val="20"/>
                  <w:szCs w:val="20"/>
                  <w:u w:val="none"/>
                </w:rPr>
                <w:delText>log KYN</w:delText>
              </w:r>
            </w:del>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990" w:author="Unknown Author" w:date="2023-06-10T18:07:40Z"/>
              </w:rPr>
            </w:pPr>
            <w:del w:id="989" w:author="Unknown Author" w:date="2023-06-10T18:07:40Z">
              <w:r>
                <w:rPr>
                  <w:rFonts w:eastAsia="Arial" w:cs="Arial"/>
                  <w:b w:val="false"/>
                  <w:i w:val="false"/>
                  <w:color w:val="000000"/>
                  <w:sz w:val="20"/>
                  <w:szCs w:val="20"/>
                  <w:u w:val="none"/>
                </w:rPr>
                <w:delText>Intercept</w:delText>
              </w:r>
            </w:del>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992" w:author="Unknown Author" w:date="2023-06-10T18:07:40Z"/>
              </w:rPr>
            </w:pPr>
            <w:del w:id="991" w:author="Unknown Author" w:date="2023-06-10T18:07:40Z">
              <w:r>
                <w:rPr>
                  <w:rFonts w:eastAsia="Arial" w:cs="Arial"/>
                  <w:b w:val="false"/>
                  <w:i w:val="false"/>
                  <w:color w:val="000000"/>
                  <w:sz w:val="20"/>
                  <w:szCs w:val="20"/>
                  <w:u w:val="none"/>
                </w:rPr>
                <w:delText>baseline</w:delText>
              </w:r>
            </w:del>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del w:id="994" w:author="Unknown Author" w:date="2023-06-10T18:07:40Z"/>
              </w:rPr>
            </w:pPr>
            <w:del w:id="993" w:author="Unknown Author" w:date="2023-06-10T18:07:40Z">
              <w:r>
                <w:rPr/>
              </w:r>
            </w:del>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996" w:author="Unknown Author" w:date="2023-06-10T18:07:40Z"/>
              </w:rPr>
            </w:pPr>
            <w:del w:id="995" w:author="Unknown Author" w:date="2023-06-10T18:07:40Z">
              <w:r>
                <w:rPr>
                  <w:rFonts w:eastAsia="Arial" w:cs="Arial"/>
                  <w:b w:val="false"/>
                  <w:i w:val="false"/>
                  <w:color w:val="000000"/>
                  <w:sz w:val="20"/>
                  <w:szCs w:val="20"/>
                  <w:u w:val="none"/>
                </w:rPr>
                <w:delText>-0.19 [-0.36 - -0.012]</w:delText>
              </w:r>
            </w:del>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998" w:author="Unknown Author" w:date="2023-06-10T18:07:40Z"/>
              </w:rPr>
            </w:pPr>
            <w:del w:id="997" w:author="Unknown Author" w:date="2023-06-10T18:07:40Z">
              <w:r>
                <w:rPr>
                  <w:rFonts w:eastAsia="Arial" w:cs="Arial"/>
                  <w:b w:val="false"/>
                  <w:i w:val="false"/>
                  <w:color w:val="000000"/>
                  <w:sz w:val="20"/>
                  <w:szCs w:val="20"/>
                  <w:u w:val="none"/>
                </w:rPr>
                <w:delText>p = 0.036</w:delText>
              </w:r>
            </w:del>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000" w:author="Unknown Author" w:date="2023-06-10T18:07:40Z"/>
              </w:rPr>
            </w:pPr>
            <w:del w:id="999" w:author="Unknown Author" w:date="2023-06-10T18:07:40Z">
              <w:r>
                <w:rPr/>
              </w:r>
            </w:del>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002" w:author="Unknown Author" w:date="2023-06-10T18:07:40Z"/>
              </w:rPr>
            </w:pPr>
            <w:del w:id="1001" w:author="Unknown Author" w:date="2023-06-10T18:07:40Z">
              <w:r>
                <w:rPr>
                  <w:rFonts w:eastAsia="Arial" w:cs="Arial"/>
                  <w:b w:val="false"/>
                  <w:i w:val="false"/>
                  <w:color w:val="000000"/>
                  <w:sz w:val="20"/>
                  <w:szCs w:val="20"/>
                  <w:u w:val="none"/>
                </w:rPr>
                <w:delText>SARS-CoV2</w:delText>
              </w:r>
            </w:del>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004" w:author="Unknown Author" w:date="2023-06-10T18:07:40Z"/>
              </w:rPr>
            </w:pPr>
            <w:del w:id="1003" w:author="Unknown Author" w:date="2023-06-10T18:07:40Z">
              <w:r>
                <w:rPr/>
              </w:r>
            </w:del>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del w:id="1006" w:author="Unknown Author" w:date="2023-06-10T18:07:40Z"/>
              </w:rPr>
            </w:pPr>
            <w:del w:id="1005" w:author="Unknown Author" w:date="2023-06-10T18:07:40Z">
              <w:r>
                <w:rPr>
                  <w:rFonts w:eastAsia="Arial" w:cs="Arial"/>
                  <w:b w:val="false"/>
                  <w:i w:val="false"/>
                  <w:color w:val="000000"/>
                  <w:sz w:val="20"/>
                  <w:szCs w:val="20"/>
                  <w:u w:val="none"/>
                </w:rPr>
                <w:delText>64</w:delText>
              </w:r>
            </w:del>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008" w:author="Unknown Author" w:date="2023-06-10T18:07:40Z"/>
              </w:rPr>
            </w:pPr>
            <w:del w:id="1007" w:author="Unknown Author" w:date="2023-06-10T18:07:40Z">
              <w:r>
                <w:rPr>
                  <w:rFonts w:eastAsia="Arial" w:cs="Arial"/>
                  <w:b w:val="false"/>
                  <w:i w:val="false"/>
                  <w:color w:val="000000"/>
                  <w:sz w:val="20"/>
                  <w:szCs w:val="20"/>
                  <w:u w:val="none"/>
                </w:rPr>
                <w:delText>0.48 [0.2 - 0.76]</w:delText>
              </w:r>
            </w:del>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010" w:author="Unknown Author" w:date="2023-06-10T18:07:40Z"/>
              </w:rPr>
            </w:pPr>
            <w:del w:id="1009" w:author="Unknown Author" w:date="2023-06-10T18:07:40Z">
              <w:r>
                <w:rPr>
                  <w:rFonts w:eastAsia="Arial" w:cs="Arial"/>
                  <w:b w:val="false"/>
                  <w:i w:val="false"/>
                  <w:color w:val="000000"/>
                  <w:sz w:val="20"/>
                  <w:szCs w:val="20"/>
                  <w:u w:val="none"/>
                </w:rPr>
                <w:delText>p = 0.001</w:delText>
              </w:r>
            </w:del>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012" w:author="Unknown Author" w:date="2023-06-10T18:07:40Z"/>
              </w:rPr>
            </w:pPr>
            <w:del w:id="1011" w:author="Unknown Author" w:date="2023-06-10T18:07:40Z">
              <w:r>
                <w:rPr/>
              </w:r>
            </w:del>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014" w:author="Unknown Author" w:date="2023-06-10T18:07:40Z"/>
              </w:rPr>
            </w:pPr>
            <w:del w:id="1013" w:author="Unknown Author" w:date="2023-06-10T18:07:40Z">
              <w:r>
                <w:rPr>
                  <w:rFonts w:eastAsia="Arial" w:cs="Arial"/>
                  <w:b w:val="false"/>
                  <w:i w:val="false"/>
                  <w:color w:val="000000"/>
                  <w:sz w:val="20"/>
                  <w:szCs w:val="20"/>
                  <w:u w:val="none"/>
                </w:rPr>
                <w:delText>log NEO</w:delText>
              </w:r>
            </w:del>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016" w:author="Unknown Author" w:date="2023-06-10T18:07:40Z"/>
              </w:rPr>
            </w:pPr>
            <w:del w:id="1015" w:author="Unknown Author" w:date="2023-06-10T18:07:40Z">
              <w:r>
                <w:rPr/>
              </w:r>
            </w:del>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del w:id="1018" w:author="Unknown Author" w:date="2023-06-10T18:07:40Z"/>
              </w:rPr>
            </w:pPr>
            <w:del w:id="1017" w:author="Unknown Author" w:date="2023-06-10T18:07:40Z">
              <w:r>
                <w:rPr>
                  <w:rFonts w:eastAsia="Arial" w:cs="Arial"/>
                  <w:b w:val="false"/>
                  <w:i w:val="false"/>
                  <w:color w:val="000000"/>
                  <w:sz w:val="20"/>
                  <w:szCs w:val="20"/>
                  <w:u w:val="none"/>
                </w:rPr>
                <w:delText>165</w:delText>
              </w:r>
            </w:del>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020" w:author="Unknown Author" w:date="2023-06-10T18:07:40Z"/>
              </w:rPr>
            </w:pPr>
            <w:del w:id="1019" w:author="Unknown Author" w:date="2023-06-10T18:07:40Z">
              <w:r>
                <w:rPr>
                  <w:rFonts w:eastAsia="Arial" w:cs="Arial"/>
                  <w:b w:val="false"/>
                  <w:i w:val="false"/>
                  <w:color w:val="000000"/>
                  <w:sz w:val="20"/>
                  <w:szCs w:val="20"/>
                  <w:u w:val="none"/>
                </w:rPr>
                <w:delText>0.35 [0.2 - 0.49]</w:delText>
              </w:r>
            </w:del>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022" w:author="Unknown Author" w:date="2023-06-10T18:07:40Z"/>
              </w:rPr>
            </w:pPr>
            <w:del w:id="1021" w:author="Unknown Author" w:date="2023-06-10T18:07:40Z">
              <w:r>
                <w:rPr>
                  <w:rFonts w:eastAsia="Arial" w:cs="Arial"/>
                  <w:b w:val="false"/>
                  <w:i w:val="false"/>
                  <w:color w:val="000000"/>
                  <w:sz w:val="20"/>
                  <w:szCs w:val="20"/>
                  <w:u w:val="none"/>
                </w:rPr>
                <w:delText>p = 4.9e-06</w:delText>
              </w:r>
            </w:del>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024" w:author="Unknown Author" w:date="2023-06-10T18:07:40Z"/>
              </w:rPr>
            </w:pPr>
            <w:del w:id="1023" w:author="Unknown Author" w:date="2023-06-10T18:07:40Z">
              <w:r>
                <w:rPr/>
              </w:r>
            </w:del>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026" w:author="Unknown Author" w:date="2023-06-10T18:07:40Z"/>
              </w:rPr>
            </w:pPr>
            <w:del w:id="1025" w:author="Unknown Author" w:date="2023-06-10T18:07:40Z">
              <w:r>
                <w:rPr>
                  <w:rFonts w:eastAsia="Arial" w:cs="Arial"/>
                  <w:b w:val="false"/>
                  <w:i w:val="false"/>
                  <w:color w:val="000000"/>
                  <w:sz w:val="20"/>
                  <w:szCs w:val="20"/>
                  <w:u w:val="none"/>
                </w:rPr>
                <w:delText>log NLR</w:delText>
              </w:r>
            </w:del>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028" w:author="Unknown Author" w:date="2023-06-10T18:07:40Z"/>
              </w:rPr>
            </w:pPr>
            <w:del w:id="1027" w:author="Unknown Author" w:date="2023-06-10T18:07:40Z">
              <w:r>
                <w:rPr/>
              </w:r>
            </w:del>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del w:id="1030" w:author="Unknown Author" w:date="2023-06-10T18:07:40Z"/>
              </w:rPr>
            </w:pPr>
            <w:del w:id="1029" w:author="Unknown Author" w:date="2023-06-10T18:07:40Z">
              <w:r>
                <w:rPr>
                  <w:rFonts w:eastAsia="Arial" w:cs="Arial"/>
                  <w:b w:val="false"/>
                  <w:i w:val="false"/>
                  <w:color w:val="000000"/>
                  <w:sz w:val="20"/>
                  <w:szCs w:val="20"/>
                  <w:u w:val="none"/>
                </w:rPr>
                <w:delText>165</w:delText>
              </w:r>
            </w:del>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032" w:author="Unknown Author" w:date="2023-06-10T18:07:40Z"/>
              </w:rPr>
            </w:pPr>
            <w:del w:id="1031" w:author="Unknown Author" w:date="2023-06-10T18:07:40Z">
              <w:r>
                <w:rPr>
                  <w:rFonts w:eastAsia="Arial" w:cs="Arial"/>
                  <w:b w:val="false"/>
                  <w:i w:val="false"/>
                  <w:color w:val="000000"/>
                  <w:sz w:val="20"/>
                  <w:szCs w:val="20"/>
                  <w:u w:val="none"/>
                </w:rPr>
                <w:delText>-0.19 [-0.32 - -0.051]</w:delText>
              </w:r>
            </w:del>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034" w:author="Unknown Author" w:date="2023-06-10T18:07:40Z"/>
              </w:rPr>
            </w:pPr>
            <w:del w:id="1033" w:author="Unknown Author" w:date="2023-06-10T18:07:40Z">
              <w:r>
                <w:rPr>
                  <w:rFonts w:eastAsia="Arial" w:cs="Arial"/>
                  <w:b w:val="false"/>
                  <w:i w:val="false"/>
                  <w:color w:val="000000"/>
                  <w:sz w:val="20"/>
                  <w:szCs w:val="20"/>
                  <w:u w:val="none"/>
                </w:rPr>
                <w:delText>p = 0.0074</w:delText>
              </w:r>
            </w:del>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036" w:author="Unknown Author" w:date="2023-06-10T18:07:40Z"/>
              </w:rPr>
            </w:pPr>
            <w:del w:id="1035" w:author="Unknown Author" w:date="2023-06-10T18:07:40Z">
              <w:r>
                <w:rPr/>
              </w:r>
            </w:del>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038" w:author="Unknown Author" w:date="2023-06-10T18:07:40Z"/>
              </w:rPr>
            </w:pPr>
            <w:del w:id="1037" w:author="Unknown Author" w:date="2023-06-10T18:07:40Z">
              <w:r>
                <w:rPr>
                  <w:rFonts w:eastAsia="Arial" w:cs="Arial"/>
                  <w:b w:val="false"/>
                  <w:i w:val="false"/>
                  <w:color w:val="000000"/>
                  <w:sz w:val="20"/>
                  <w:szCs w:val="20"/>
                  <w:u w:val="none"/>
                </w:rPr>
                <w:delText>age</w:delText>
              </w:r>
            </w:del>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040" w:author="Unknown Author" w:date="2023-06-10T18:07:40Z"/>
              </w:rPr>
            </w:pPr>
            <w:del w:id="1039" w:author="Unknown Author" w:date="2023-06-10T18:07:40Z">
              <w:r>
                <w:rPr/>
              </w:r>
            </w:del>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del w:id="1042" w:author="Unknown Author" w:date="2023-06-10T18:07:40Z"/>
              </w:rPr>
            </w:pPr>
            <w:del w:id="1041" w:author="Unknown Author" w:date="2023-06-10T18:07:40Z">
              <w:r>
                <w:rPr>
                  <w:rFonts w:eastAsia="Arial" w:cs="Arial"/>
                  <w:b w:val="false"/>
                  <w:i w:val="false"/>
                  <w:color w:val="000000"/>
                  <w:sz w:val="20"/>
                  <w:szCs w:val="20"/>
                  <w:u w:val="none"/>
                </w:rPr>
                <w:delText>165</w:delText>
              </w:r>
            </w:del>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044" w:author="Unknown Author" w:date="2023-06-10T18:07:40Z"/>
              </w:rPr>
            </w:pPr>
            <w:del w:id="1043" w:author="Unknown Author" w:date="2023-06-10T18:07:40Z">
              <w:r>
                <w:rPr>
                  <w:rFonts w:eastAsia="Arial" w:cs="Arial"/>
                  <w:b w:val="false"/>
                  <w:i w:val="false"/>
                  <w:color w:val="000000"/>
                  <w:sz w:val="20"/>
                  <w:szCs w:val="20"/>
                  <w:u w:val="none"/>
                </w:rPr>
                <w:delText>0.21 [0.067 - 0.35]</w:delText>
              </w:r>
            </w:del>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046" w:author="Unknown Author" w:date="2023-06-10T18:07:40Z"/>
              </w:rPr>
            </w:pPr>
            <w:del w:id="1045" w:author="Unknown Author" w:date="2023-06-10T18:07:40Z">
              <w:r>
                <w:rPr>
                  <w:rFonts w:eastAsia="Arial" w:cs="Arial"/>
                  <w:b w:val="false"/>
                  <w:i w:val="false"/>
                  <w:color w:val="000000"/>
                  <w:sz w:val="20"/>
                  <w:szCs w:val="20"/>
                  <w:u w:val="none"/>
                </w:rPr>
                <w:delText>p = 0.0041</w:delText>
              </w:r>
            </w:del>
          </w:p>
        </w:tc>
      </w:tr>
      <w:tr>
        <w:trPr>
          <w:trHeight w:val="360" w:hRule="atLeast"/>
        </w:trPr>
        <w:tc>
          <w:tcPr>
            <w:tcW w:w="1246"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048" w:author="Unknown Author" w:date="2023-06-10T18:07:40Z"/>
              </w:rPr>
            </w:pPr>
            <w:del w:id="1047" w:author="Unknown Author" w:date="2023-06-10T18:07:40Z">
              <w:r>
                <w:rPr>
                  <w:rFonts w:eastAsia="Arial" w:cs="Arial"/>
                  <w:b w:val="false"/>
                  <w:i w:val="false"/>
                  <w:color w:val="000000"/>
                  <w:sz w:val="20"/>
                  <w:szCs w:val="20"/>
                  <w:u w:val="none"/>
                </w:rPr>
                <w:delText>log KYN/TRP</w:delText>
              </w:r>
            </w:del>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050" w:author="Unknown Author" w:date="2023-06-10T18:07:40Z"/>
              </w:rPr>
            </w:pPr>
            <w:del w:id="1049" w:author="Unknown Author" w:date="2023-06-10T18:07:40Z">
              <w:r>
                <w:rPr>
                  <w:rFonts w:eastAsia="Arial" w:cs="Arial"/>
                  <w:b w:val="false"/>
                  <w:i w:val="false"/>
                  <w:color w:val="000000"/>
                  <w:sz w:val="20"/>
                  <w:szCs w:val="20"/>
                  <w:u w:val="none"/>
                </w:rPr>
                <w:delText>Intercept</w:delText>
              </w:r>
            </w:del>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052" w:author="Unknown Author" w:date="2023-06-10T18:07:40Z"/>
              </w:rPr>
            </w:pPr>
            <w:del w:id="1051" w:author="Unknown Author" w:date="2023-06-10T18:07:40Z">
              <w:r>
                <w:rPr>
                  <w:rFonts w:eastAsia="Arial" w:cs="Arial"/>
                  <w:b w:val="false"/>
                  <w:i w:val="false"/>
                  <w:color w:val="000000"/>
                  <w:sz w:val="20"/>
                  <w:szCs w:val="20"/>
                  <w:u w:val="none"/>
                </w:rPr>
                <w:delText>baseline</w:delText>
              </w:r>
            </w:del>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del w:id="1054" w:author="Unknown Author" w:date="2023-06-10T18:07:40Z"/>
              </w:rPr>
            </w:pPr>
            <w:del w:id="1053" w:author="Unknown Author" w:date="2023-06-10T18:07:40Z">
              <w:r>
                <w:rPr/>
              </w:r>
            </w:del>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056" w:author="Unknown Author" w:date="2023-06-10T18:07:40Z"/>
              </w:rPr>
            </w:pPr>
            <w:del w:id="1055" w:author="Unknown Author" w:date="2023-06-10T18:07:40Z">
              <w:r>
                <w:rPr>
                  <w:rFonts w:eastAsia="Arial" w:cs="Arial"/>
                  <w:b w:val="false"/>
                  <w:i w:val="false"/>
                  <w:color w:val="000000"/>
                  <w:sz w:val="20"/>
                  <w:szCs w:val="20"/>
                  <w:u w:val="none"/>
                </w:rPr>
                <w:delText>-0.16 [-0.32 - -0.004]</w:delText>
              </w:r>
            </w:del>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058" w:author="Unknown Author" w:date="2023-06-10T18:07:40Z"/>
              </w:rPr>
            </w:pPr>
            <w:del w:id="1057" w:author="Unknown Author" w:date="2023-06-10T18:07:40Z">
              <w:r>
                <w:rPr>
                  <w:rFonts w:eastAsia="Arial" w:cs="Arial"/>
                  <w:b w:val="false"/>
                  <w:i w:val="false"/>
                  <w:color w:val="000000"/>
                  <w:sz w:val="20"/>
                  <w:szCs w:val="20"/>
                  <w:u w:val="none"/>
                </w:rPr>
                <w:delText>p = 0.045</w:delText>
              </w:r>
            </w:del>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060" w:author="Unknown Author" w:date="2023-06-10T18:07:40Z"/>
              </w:rPr>
            </w:pPr>
            <w:del w:id="1059" w:author="Unknown Author" w:date="2023-06-10T18:07:40Z">
              <w:r>
                <w:rPr/>
              </w:r>
            </w:del>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062" w:author="Unknown Author" w:date="2023-06-10T18:07:40Z"/>
              </w:rPr>
            </w:pPr>
            <w:del w:id="1061" w:author="Unknown Author" w:date="2023-06-10T18:07:40Z">
              <w:r>
                <w:rPr>
                  <w:rFonts w:eastAsia="Arial" w:cs="Arial"/>
                  <w:b w:val="false"/>
                  <w:i w:val="false"/>
                  <w:color w:val="000000"/>
                  <w:sz w:val="20"/>
                  <w:szCs w:val="20"/>
                  <w:u w:val="none"/>
                </w:rPr>
                <w:delText>SARS-CoV2</w:delText>
              </w:r>
            </w:del>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064" w:author="Unknown Author" w:date="2023-06-10T18:07:40Z"/>
              </w:rPr>
            </w:pPr>
            <w:del w:id="1063" w:author="Unknown Author" w:date="2023-06-10T18:07:40Z">
              <w:r>
                <w:rPr/>
              </w:r>
            </w:del>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del w:id="1066" w:author="Unknown Author" w:date="2023-06-10T18:07:40Z"/>
              </w:rPr>
            </w:pPr>
            <w:del w:id="1065" w:author="Unknown Author" w:date="2023-06-10T18:07:40Z">
              <w:r>
                <w:rPr>
                  <w:rFonts w:eastAsia="Arial" w:cs="Arial"/>
                  <w:b w:val="false"/>
                  <w:i w:val="false"/>
                  <w:color w:val="000000"/>
                  <w:sz w:val="20"/>
                  <w:szCs w:val="20"/>
                  <w:u w:val="none"/>
                </w:rPr>
                <w:delText>64</w:delText>
              </w:r>
            </w:del>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068" w:author="Unknown Author" w:date="2023-06-10T18:07:40Z"/>
              </w:rPr>
            </w:pPr>
            <w:del w:id="1067" w:author="Unknown Author" w:date="2023-06-10T18:07:40Z">
              <w:r>
                <w:rPr>
                  <w:rFonts w:eastAsia="Arial" w:cs="Arial"/>
                  <w:b w:val="false"/>
                  <w:i w:val="false"/>
                  <w:color w:val="000000"/>
                  <w:sz w:val="20"/>
                  <w:szCs w:val="20"/>
                  <w:u w:val="none"/>
                </w:rPr>
                <w:delText>0.42 [0.16 - 0.68]</w:delText>
              </w:r>
            </w:del>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070" w:author="Unknown Author" w:date="2023-06-10T18:07:40Z"/>
              </w:rPr>
            </w:pPr>
            <w:del w:id="1069" w:author="Unknown Author" w:date="2023-06-10T18:07:40Z">
              <w:r>
                <w:rPr>
                  <w:rFonts w:eastAsia="Arial" w:cs="Arial"/>
                  <w:b w:val="false"/>
                  <w:i w:val="false"/>
                  <w:color w:val="000000"/>
                  <w:sz w:val="20"/>
                  <w:szCs w:val="20"/>
                  <w:u w:val="none"/>
                </w:rPr>
                <w:delText>p = 0.0017</w:delText>
              </w:r>
            </w:del>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072" w:author="Unknown Author" w:date="2023-06-10T18:07:40Z"/>
              </w:rPr>
            </w:pPr>
            <w:del w:id="1071" w:author="Unknown Author" w:date="2023-06-10T18:07:40Z">
              <w:r>
                <w:rPr/>
              </w:r>
            </w:del>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074" w:author="Unknown Author" w:date="2023-06-10T18:07:40Z"/>
              </w:rPr>
            </w:pPr>
            <w:del w:id="1073" w:author="Unknown Author" w:date="2023-06-10T18:07:40Z">
              <w:r>
                <w:rPr>
                  <w:rFonts w:eastAsia="Arial" w:cs="Arial"/>
                  <w:b w:val="false"/>
                  <w:i w:val="false"/>
                  <w:color w:val="000000"/>
                  <w:sz w:val="20"/>
                  <w:szCs w:val="20"/>
                  <w:u w:val="none"/>
                </w:rPr>
                <w:delText>log NEO</w:delText>
              </w:r>
            </w:del>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076" w:author="Unknown Author" w:date="2023-06-10T18:07:40Z"/>
              </w:rPr>
            </w:pPr>
            <w:del w:id="1075" w:author="Unknown Author" w:date="2023-06-10T18:07:40Z">
              <w:r>
                <w:rPr/>
              </w:r>
            </w:del>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del w:id="1078" w:author="Unknown Author" w:date="2023-06-10T18:07:40Z"/>
              </w:rPr>
            </w:pPr>
            <w:del w:id="1077" w:author="Unknown Author" w:date="2023-06-10T18:07:40Z">
              <w:r>
                <w:rPr>
                  <w:rFonts w:eastAsia="Arial" w:cs="Arial"/>
                  <w:b w:val="false"/>
                  <w:i w:val="false"/>
                  <w:color w:val="000000"/>
                  <w:sz w:val="20"/>
                  <w:szCs w:val="20"/>
                  <w:u w:val="none"/>
                </w:rPr>
                <w:delText>165</w:delText>
              </w:r>
            </w:del>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080" w:author="Unknown Author" w:date="2023-06-10T18:07:40Z"/>
              </w:rPr>
            </w:pPr>
            <w:del w:id="1079" w:author="Unknown Author" w:date="2023-06-10T18:07:40Z">
              <w:r>
                <w:rPr>
                  <w:rFonts w:eastAsia="Arial" w:cs="Arial"/>
                  <w:b w:val="false"/>
                  <w:i w:val="false"/>
                  <w:color w:val="000000"/>
                  <w:sz w:val="20"/>
                  <w:szCs w:val="20"/>
                  <w:u w:val="none"/>
                </w:rPr>
                <w:delText>0.47 [0.34 - 0.61]</w:delText>
              </w:r>
            </w:del>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082" w:author="Unknown Author" w:date="2023-06-10T18:07:40Z"/>
              </w:rPr>
            </w:pPr>
            <w:del w:id="1081" w:author="Unknown Author" w:date="2023-06-10T18:07:40Z">
              <w:r>
                <w:rPr>
                  <w:rFonts w:eastAsia="Arial" w:cs="Arial"/>
                  <w:b w:val="false"/>
                  <w:i w:val="false"/>
                  <w:color w:val="000000"/>
                  <w:sz w:val="20"/>
                  <w:szCs w:val="20"/>
                  <w:u w:val="none"/>
                </w:rPr>
                <w:delText>p = 5.4e-11</w:delText>
              </w:r>
            </w:del>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084" w:author="Unknown Author" w:date="2023-06-10T18:07:40Z"/>
              </w:rPr>
            </w:pPr>
            <w:del w:id="1083" w:author="Unknown Author" w:date="2023-06-10T18:07:40Z">
              <w:r>
                <w:rPr/>
              </w:r>
            </w:del>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086" w:author="Unknown Author" w:date="2023-06-10T18:07:40Z"/>
              </w:rPr>
            </w:pPr>
            <w:del w:id="1085" w:author="Unknown Author" w:date="2023-06-10T18:07:40Z">
              <w:r>
                <w:rPr>
                  <w:rFonts w:eastAsia="Arial" w:cs="Arial"/>
                  <w:b w:val="false"/>
                  <w:i w:val="false"/>
                  <w:color w:val="000000"/>
                  <w:sz w:val="20"/>
                  <w:szCs w:val="20"/>
                  <w:u w:val="none"/>
                </w:rPr>
                <w:delText>age</w:delText>
              </w:r>
            </w:del>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088" w:author="Unknown Author" w:date="2023-06-10T18:07:40Z"/>
              </w:rPr>
            </w:pPr>
            <w:del w:id="1087" w:author="Unknown Author" w:date="2023-06-10T18:07:40Z">
              <w:r>
                <w:rPr/>
              </w:r>
            </w:del>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del w:id="1090" w:author="Unknown Author" w:date="2023-06-10T18:07:40Z"/>
              </w:rPr>
            </w:pPr>
            <w:del w:id="1089" w:author="Unknown Author" w:date="2023-06-10T18:07:40Z">
              <w:r>
                <w:rPr>
                  <w:rFonts w:eastAsia="Arial" w:cs="Arial"/>
                  <w:b w:val="false"/>
                  <w:i w:val="false"/>
                  <w:color w:val="000000"/>
                  <w:sz w:val="20"/>
                  <w:szCs w:val="20"/>
                  <w:u w:val="none"/>
                </w:rPr>
                <w:delText>165</w:delText>
              </w:r>
            </w:del>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092" w:author="Unknown Author" w:date="2023-06-10T18:07:40Z"/>
              </w:rPr>
            </w:pPr>
            <w:del w:id="1091" w:author="Unknown Author" w:date="2023-06-10T18:07:40Z">
              <w:r>
                <w:rPr>
                  <w:rFonts w:eastAsia="Arial" w:cs="Arial"/>
                  <w:b w:val="false"/>
                  <w:i w:val="false"/>
                  <w:color w:val="000000"/>
                  <w:sz w:val="20"/>
                  <w:szCs w:val="20"/>
                  <w:u w:val="none"/>
                </w:rPr>
                <w:delText>0.26 [0.12 - 0.39]</w:delText>
              </w:r>
            </w:del>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094" w:author="Unknown Author" w:date="2023-06-10T18:07:40Z"/>
              </w:rPr>
            </w:pPr>
            <w:del w:id="1093" w:author="Unknown Author" w:date="2023-06-10T18:07:40Z">
              <w:r>
                <w:rPr>
                  <w:rFonts w:eastAsia="Arial" w:cs="Arial"/>
                  <w:b w:val="false"/>
                  <w:i w:val="false"/>
                  <w:color w:val="000000"/>
                  <w:sz w:val="20"/>
                  <w:szCs w:val="20"/>
                  <w:u w:val="none"/>
                </w:rPr>
                <w:delText>p = 0.00022</w:delText>
              </w:r>
            </w:del>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096" w:author="Unknown Author" w:date="2023-06-10T18:07:40Z"/>
              </w:rPr>
            </w:pPr>
            <w:del w:id="1095" w:author="Unknown Author" w:date="2023-06-10T18:07:40Z">
              <w:r>
                <w:rPr/>
              </w:r>
            </w:del>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098" w:author="Unknown Author" w:date="2023-06-10T18:07:40Z"/>
              </w:rPr>
            </w:pPr>
            <w:del w:id="1097" w:author="Unknown Author" w:date="2023-06-10T18:07:40Z">
              <w:r>
                <w:rPr>
                  <w:rFonts w:eastAsia="Arial" w:cs="Arial"/>
                  <w:b w:val="false"/>
                  <w:i w:val="false"/>
                  <w:color w:val="000000"/>
                  <w:sz w:val="20"/>
                  <w:szCs w:val="20"/>
                  <w:u w:val="none"/>
                </w:rPr>
                <w:delText>PSS-4, mental stress score</w:delText>
              </w:r>
            </w:del>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100" w:author="Unknown Author" w:date="2023-06-10T18:07:40Z"/>
              </w:rPr>
            </w:pPr>
            <w:del w:id="1099" w:author="Unknown Author" w:date="2023-06-10T18:07:40Z">
              <w:r>
                <w:rPr/>
              </w:r>
            </w:del>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del w:id="1102" w:author="Unknown Author" w:date="2023-06-10T18:07:40Z"/>
              </w:rPr>
            </w:pPr>
            <w:del w:id="1101" w:author="Unknown Author" w:date="2023-06-10T18:07:40Z">
              <w:r>
                <w:rPr>
                  <w:rFonts w:eastAsia="Arial" w:cs="Arial"/>
                  <w:b w:val="false"/>
                  <w:i w:val="false"/>
                  <w:color w:val="000000"/>
                  <w:sz w:val="20"/>
                  <w:szCs w:val="20"/>
                  <w:u w:val="none"/>
                </w:rPr>
                <w:delText>165</w:delText>
              </w:r>
            </w:del>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104" w:author="Unknown Author" w:date="2023-06-10T18:07:40Z"/>
              </w:rPr>
            </w:pPr>
            <w:del w:id="1103" w:author="Unknown Author" w:date="2023-06-10T18:07:40Z">
              <w:r>
                <w:rPr>
                  <w:rFonts w:eastAsia="Arial" w:cs="Arial"/>
                  <w:b w:val="false"/>
                  <w:i w:val="false"/>
                  <w:color w:val="000000"/>
                  <w:sz w:val="20"/>
                  <w:szCs w:val="20"/>
                  <w:u w:val="none"/>
                </w:rPr>
                <w:delText>0.18 [0.055 - 0.31]</w:delText>
              </w:r>
            </w:del>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106" w:author="Unknown Author" w:date="2023-06-10T18:07:40Z"/>
              </w:rPr>
            </w:pPr>
            <w:del w:id="1105" w:author="Unknown Author" w:date="2023-06-10T18:07:40Z">
              <w:r>
                <w:rPr>
                  <w:rFonts w:eastAsia="Arial" w:cs="Arial"/>
                  <w:b w:val="false"/>
                  <w:i w:val="false"/>
                  <w:color w:val="000000"/>
                  <w:sz w:val="20"/>
                  <w:szCs w:val="20"/>
                  <w:u w:val="none"/>
                </w:rPr>
                <w:delText>p = 0.0052</w:delText>
              </w:r>
            </w:del>
          </w:p>
        </w:tc>
      </w:tr>
      <w:tr>
        <w:trPr>
          <w:trHeight w:val="360" w:hRule="atLeast"/>
        </w:trPr>
        <w:tc>
          <w:tcPr>
            <w:tcW w:w="1246"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108" w:author="Unknown Author" w:date="2023-06-10T18:07:40Z"/>
              </w:rPr>
            </w:pPr>
            <w:del w:id="1107" w:author="Unknown Author" w:date="2023-06-10T18:07:40Z">
              <w:r>
                <w:rPr>
                  <w:rFonts w:eastAsia="Arial" w:cs="Arial"/>
                  <w:b w:val="false"/>
                  <w:i w:val="false"/>
                  <w:color w:val="000000"/>
                  <w:sz w:val="20"/>
                  <w:szCs w:val="20"/>
                  <w:u w:val="none"/>
                </w:rPr>
                <w:delText>log TYR</w:delText>
              </w:r>
            </w:del>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110" w:author="Unknown Author" w:date="2023-06-10T18:07:40Z"/>
              </w:rPr>
            </w:pPr>
            <w:del w:id="1109" w:author="Unknown Author" w:date="2023-06-10T18:07:40Z">
              <w:r>
                <w:rPr>
                  <w:rFonts w:eastAsia="Arial" w:cs="Arial"/>
                  <w:b w:val="false"/>
                  <w:i w:val="false"/>
                  <w:color w:val="000000"/>
                  <w:sz w:val="20"/>
                  <w:szCs w:val="20"/>
                  <w:u w:val="none"/>
                </w:rPr>
                <w:delText>Intercept</w:delText>
              </w:r>
            </w:del>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112" w:author="Unknown Author" w:date="2023-06-10T18:07:40Z"/>
              </w:rPr>
            </w:pPr>
            <w:del w:id="1111" w:author="Unknown Author" w:date="2023-06-10T18:07:40Z">
              <w:r>
                <w:rPr>
                  <w:rFonts w:eastAsia="Arial" w:cs="Arial"/>
                  <w:b w:val="false"/>
                  <w:i w:val="false"/>
                  <w:color w:val="000000"/>
                  <w:sz w:val="20"/>
                  <w:szCs w:val="20"/>
                  <w:u w:val="none"/>
                </w:rPr>
                <w:delText>baseline</w:delText>
              </w:r>
            </w:del>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del w:id="1114" w:author="Unknown Author" w:date="2023-06-10T18:07:40Z"/>
              </w:rPr>
            </w:pPr>
            <w:del w:id="1113" w:author="Unknown Author" w:date="2023-06-10T18:07:40Z">
              <w:r>
                <w:rPr/>
              </w:r>
            </w:del>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116" w:author="Unknown Author" w:date="2023-06-10T18:07:40Z"/>
              </w:rPr>
            </w:pPr>
            <w:del w:id="1115" w:author="Unknown Author" w:date="2023-06-10T18:07:40Z">
              <w:r>
                <w:rPr>
                  <w:rFonts w:eastAsia="Arial" w:cs="Arial"/>
                  <w:b w:val="false"/>
                  <w:i w:val="false"/>
                  <w:color w:val="000000"/>
                  <w:sz w:val="20"/>
                  <w:szCs w:val="20"/>
                  <w:u w:val="none"/>
                </w:rPr>
                <w:delText>-4.5e-16 [-0.14 - 0.14]</w:delText>
              </w:r>
            </w:del>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118" w:author="Unknown Author" w:date="2023-06-10T18:07:40Z"/>
              </w:rPr>
            </w:pPr>
            <w:del w:id="1117" w:author="Unknown Author" w:date="2023-06-10T18:07:40Z">
              <w:r>
                <w:rPr>
                  <w:rFonts w:eastAsia="Arial" w:cs="Arial"/>
                  <w:b w:val="false"/>
                  <w:i w:val="false"/>
                  <w:color w:val="000000"/>
                  <w:sz w:val="20"/>
                  <w:szCs w:val="20"/>
                  <w:u w:val="none"/>
                </w:rPr>
                <w:delText>ns (1)</w:delText>
              </w:r>
            </w:del>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120" w:author="Unknown Author" w:date="2023-06-10T18:07:40Z"/>
              </w:rPr>
            </w:pPr>
            <w:del w:id="1119" w:author="Unknown Author" w:date="2023-06-10T18:07:40Z">
              <w:r>
                <w:rPr/>
              </w:r>
            </w:del>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122" w:author="Unknown Author" w:date="2023-06-10T18:07:40Z"/>
              </w:rPr>
            </w:pPr>
            <w:del w:id="1121" w:author="Unknown Author" w:date="2023-06-10T18:07:40Z">
              <w:r>
                <w:rPr>
                  <w:rFonts w:eastAsia="Arial" w:cs="Arial"/>
                  <w:b w:val="false"/>
                  <w:i w:val="false"/>
                  <w:color w:val="000000"/>
                  <w:sz w:val="20"/>
                  <w:szCs w:val="20"/>
                  <w:u w:val="none"/>
                </w:rPr>
                <w:delText>log NEO</w:delText>
              </w:r>
            </w:del>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124" w:author="Unknown Author" w:date="2023-06-10T18:07:40Z"/>
              </w:rPr>
            </w:pPr>
            <w:del w:id="1123" w:author="Unknown Author" w:date="2023-06-10T18:07:40Z">
              <w:r>
                <w:rPr/>
              </w:r>
            </w:del>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del w:id="1126" w:author="Unknown Author" w:date="2023-06-10T18:07:40Z"/>
              </w:rPr>
            </w:pPr>
            <w:del w:id="1125" w:author="Unknown Author" w:date="2023-06-10T18:07:40Z">
              <w:r>
                <w:rPr>
                  <w:rFonts w:eastAsia="Arial" w:cs="Arial"/>
                  <w:b w:val="false"/>
                  <w:i w:val="false"/>
                  <w:color w:val="000000"/>
                  <w:sz w:val="20"/>
                  <w:szCs w:val="20"/>
                  <w:u w:val="none"/>
                </w:rPr>
                <w:delText>165</w:delText>
              </w:r>
            </w:del>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128" w:author="Unknown Author" w:date="2023-06-10T18:07:40Z"/>
              </w:rPr>
            </w:pPr>
            <w:del w:id="1127" w:author="Unknown Author" w:date="2023-06-10T18:07:40Z">
              <w:r>
                <w:rPr>
                  <w:rFonts w:eastAsia="Arial" w:cs="Arial"/>
                  <w:b w:val="false"/>
                  <w:i w:val="false"/>
                  <w:color w:val="000000"/>
                  <w:sz w:val="20"/>
                  <w:szCs w:val="20"/>
                  <w:u w:val="none"/>
                </w:rPr>
                <w:delText>-0.2 [-0.35 - -0.048]</w:delText>
              </w:r>
            </w:del>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130" w:author="Unknown Author" w:date="2023-06-10T18:07:40Z"/>
              </w:rPr>
            </w:pPr>
            <w:del w:id="1129" w:author="Unknown Author" w:date="2023-06-10T18:07:40Z">
              <w:r>
                <w:rPr>
                  <w:rFonts w:eastAsia="Arial" w:cs="Arial"/>
                  <w:b w:val="false"/>
                  <w:i w:val="false"/>
                  <w:color w:val="000000"/>
                  <w:sz w:val="20"/>
                  <w:szCs w:val="20"/>
                  <w:u w:val="none"/>
                </w:rPr>
                <w:delText>p = 0.01</w:delText>
              </w:r>
            </w:del>
          </w:p>
        </w:tc>
      </w:tr>
      <w:tr>
        <w:trPr>
          <w:trHeight w:val="360" w:hRule="atLeast"/>
        </w:trPr>
        <w:tc>
          <w:tcPr>
            <w:tcW w:w="124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132" w:author="Unknown Author" w:date="2023-06-10T18:07:40Z"/>
              </w:rPr>
            </w:pPr>
            <w:del w:id="1131" w:author="Unknown Author" w:date="2023-06-10T18:07:40Z">
              <w:r>
                <w:rPr/>
              </w:r>
            </w:del>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134" w:author="Unknown Author" w:date="2023-06-10T18:07:40Z"/>
              </w:rPr>
            </w:pPr>
            <w:del w:id="1133" w:author="Unknown Author" w:date="2023-06-10T18:07:40Z">
              <w:r>
                <w:rPr>
                  <w:rFonts w:eastAsia="Arial" w:cs="Arial"/>
                  <w:b w:val="false"/>
                  <w:i w:val="false"/>
                  <w:color w:val="000000"/>
                  <w:sz w:val="20"/>
                  <w:szCs w:val="20"/>
                  <w:u w:val="none"/>
                </w:rPr>
                <w:delText>age</w:delText>
              </w:r>
            </w:del>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136" w:author="Unknown Author" w:date="2023-06-10T18:07:40Z"/>
              </w:rPr>
            </w:pPr>
            <w:del w:id="1135" w:author="Unknown Author" w:date="2023-06-10T18:07:40Z">
              <w:r>
                <w:rPr/>
              </w:r>
            </w:del>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del w:id="1138" w:author="Unknown Author" w:date="2023-06-10T18:07:40Z"/>
              </w:rPr>
            </w:pPr>
            <w:del w:id="1137" w:author="Unknown Author" w:date="2023-06-10T18:07:40Z">
              <w:r>
                <w:rPr>
                  <w:rFonts w:eastAsia="Arial" w:cs="Arial"/>
                  <w:b w:val="false"/>
                  <w:i w:val="false"/>
                  <w:color w:val="000000"/>
                  <w:sz w:val="20"/>
                  <w:szCs w:val="20"/>
                  <w:u w:val="none"/>
                </w:rPr>
                <w:delText>165</w:delText>
              </w:r>
            </w:del>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140" w:author="Unknown Author" w:date="2023-06-10T18:07:40Z"/>
              </w:rPr>
            </w:pPr>
            <w:del w:id="1139" w:author="Unknown Author" w:date="2023-06-10T18:07:40Z">
              <w:r>
                <w:rPr>
                  <w:rFonts w:eastAsia="Arial" w:cs="Arial"/>
                  <w:b w:val="false"/>
                  <w:i w:val="false"/>
                  <w:color w:val="000000"/>
                  <w:sz w:val="20"/>
                  <w:szCs w:val="20"/>
                  <w:u w:val="none"/>
                </w:rPr>
                <w:delText>0.37 [0.21 - 0.52]</w:delText>
              </w:r>
            </w:del>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142" w:author="Unknown Author" w:date="2023-06-10T18:07:40Z"/>
              </w:rPr>
            </w:pPr>
            <w:del w:id="1141" w:author="Unknown Author" w:date="2023-06-10T18:07:40Z">
              <w:r>
                <w:rPr>
                  <w:rFonts w:eastAsia="Arial" w:cs="Arial"/>
                  <w:b w:val="false"/>
                  <w:i w:val="false"/>
                  <w:color w:val="000000"/>
                  <w:sz w:val="20"/>
                  <w:szCs w:val="20"/>
                  <w:u w:val="none"/>
                </w:rPr>
                <w:delText>p = 4.5e-06</w:delText>
              </w:r>
            </w:del>
          </w:p>
        </w:tc>
      </w:tr>
      <w:tr>
        <w:trPr>
          <w:trHeight w:val="360" w:hRule="atLeast"/>
        </w:trPr>
        <w:tc>
          <w:tcPr>
            <w:tcW w:w="1246"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1144" w:author="Unknown Author" w:date="2023-06-10T18:07:40Z"/>
              </w:rPr>
            </w:pPr>
            <w:del w:id="1143" w:author="Unknown Author" w:date="2023-06-10T18:07:40Z">
              <w:r>
                <w:rPr>
                  <w:rFonts w:eastAsia="Arial" w:cs="Arial"/>
                  <w:b w:val="false"/>
                  <w:i w:val="false"/>
                  <w:color w:val="000000"/>
                  <w:sz w:val="20"/>
                  <w:szCs w:val="20"/>
                  <w:u w:val="none"/>
                </w:rPr>
                <w:delText>sqrt PHE/TYR</w:delText>
              </w:r>
            </w:del>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146" w:author="Unknown Author" w:date="2023-06-10T18:07:40Z"/>
              </w:rPr>
            </w:pPr>
            <w:del w:id="1145" w:author="Unknown Author" w:date="2023-06-10T18:07:40Z">
              <w:r>
                <w:rPr>
                  <w:rFonts w:eastAsia="Arial" w:cs="Arial"/>
                  <w:b w:val="false"/>
                  <w:i w:val="false"/>
                  <w:color w:val="000000"/>
                  <w:sz w:val="20"/>
                  <w:szCs w:val="20"/>
                  <w:u w:val="none"/>
                </w:rPr>
                <w:delText>Intercept</w:delText>
              </w:r>
            </w:del>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148" w:author="Unknown Author" w:date="2023-06-10T18:07:40Z"/>
              </w:rPr>
            </w:pPr>
            <w:del w:id="1147" w:author="Unknown Author" w:date="2023-06-10T18:07:40Z">
              <w:r>
                <w:rPr>
                  <w:rFonts w:eastAsia="Arial" w:cs="Arial"/>
                  <w:b w:val="false"/>
                  <w:i w:val="false"/>
                  <w:color w:val="000000"/>
                  <w:sz w:val="20"/>
                  <w:szCs w:val="20"/>
                  <w:u w:val="none"/>
                </w:rPr>
                <w:delText>baseline</w:delText>
              </w:r>
            </w:del>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del w:id="1150" w:author="Unknown Author" w:date="2023-06-10T18:07:40Z"/>
              </w:rPr>
            </w:pPr>
            <w:del w:id="1149" w:author="Unknown Author" w:date="2023-06-10T18:07:40Z">
              <w:r>
                <w:rPr/>
              </w:r>
            </w:del>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152" w:author="Unknown Author" w:date="2023-06-10T18:07:40Z"/>
              </w:rPr>
            </w:pPr>
            <w:del w:id="1151" w:author="Unknown Author" w:date="2023-06-10T18:07:40Z">
              <w:r>
                <w:rPr>
                  <w:rFonts w:eastAsia="Arial" w:cs="Arial"/>
                  <w:b w:val="false"/>
                  <w:i w:val="false"/>
                  <w:color w:val="000000"/>
                  <w:sz w:val="20"/>
                  <w:szCs w:val="20"/>
                  <w:u w:val="none"/>
                </w:rPr>
                <w:delText>0.15 [-0.04 - 0.34]</w:delText>
              </w:r>
            </w:del>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154" w:author="Unknown Author" w:date="2023-06-10T18:07:40Z"/>
              </w:rPr>
            </w:pPr>
            <w:del w:id="1153" w:author="Unknown Author" w:date="2023-06-10T18:07:40Z">
              <w:r>
                <w:rPr>
                  <w:rFonts w:eastAsia="Arial" w:cs="Arial"/>
                  <w:b w:val="false"/>
                  <w:i w:val="false"/>
                  <w:color w:val="000000"/>
                  <w:sz w:val="20"/>
                  <w:szCs w:val="20"/>
                  <w:u w:val="none"/>
                </w:rPr>
                <w:delText>ns (0.12)</w:delText>
              </w:r>
            </w:del>
          </w:p>
        </w:tc>
      </w:tr>
      <w:tr>
        <w:trPr>
          <w:trHeight w:val="360" w:hRule="atLeast"/>
        </w:trPr>
        <w:tc>
          <w:tcPr>
            <w:tcW w:w="1246"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156" w:author="Unknown Author" w:date="2023-06-10T18:07:40Z"/>
              </w:rPr>
            </w:pPr>
            <w:del w:id="1155" w:author="Unknown Author" w:date="2023-06-10T18:07:40Z">
              <w:r>
                <w:rPr/>
              </w:r>
            </w:del>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158" w:author="Unknown Author" w:date="2023-06-10T18:07:40Z"/>
              </w:rPr>
            </w:pPr>
            <w:del w:id="1157" w:author="Unknown Author" w:date="2023-06-10T18:07:40Z">
              <w:r>
                <w:rPr>
                  <w:rFonts w:eastAsia="Arial" w:cs="Arial"/>
                  <w:b w:val="false"/>
                  <w:i w:val="false"/>
                  <w:color w:val="000000"/>
                  <w:sz w:val="20"/>
                  <w:szCs w:val="20"/>
                  <w:u w:val="none"/>
                </w:rPr>
                <w:delText>SARS-CoV2</w:delText>
              </w:r>
            </w:del>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160" w:author="Unknown Author" w:date="2023-06-10T18:07:40Z"/>
              </w:rPr>
            </w:pPr>
            <w:del w:id="1159" w:author="Unknown Author" w:date="2023-06-10T18:07:40Z">
              <w:r>
                <w:rPr/>
              </w:r>
            </w:del>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del w:id="1162" w:author="Unknown Author" w:date="2023-06-10T18:07:40Z"/>
              </w:rPr>
            </w:pPr>
            <w:del w:id="1161" w:author="Unknown Author" w:date="2023-06-10T18:07:40Z">
              <w:r>
                <w:rPr>
                  <w:rFonts w:eastAsia="Arial" w:cs="Arial"/>
                  <w:b w:val="false"/>
                  <w:i w:val="false"/>
                  <w:color w:val="000000"/>
                  <w:sz w:val="20"/>
                  <w:szCs w:val="20"/>
                  <w:u w:val="none"/>
                </w:rPr>
                <w:delText>64</w:delText>
              </w:r>
            </w:del>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164" w:author="Unknown Author" w:date="2023-06-10T18:07:40Z"/>
              </w:rPr>
            </w:pPr>
            <w:del w:id="1163" w:author="Unknown Author" w:date="2023-06-10T18:07:40Z">
              <w:r>
                <w:rPr>
                  <w:rFonts w:eastAsia="Arial" w:cs="Arial"/>
                  <w:b w:val="false"/>
                  <w:i w:val="false"/>
                  <w:color w:val="000000"/>
                  <w:sz w:val="20"/>
                  <w:szCs w:val="20"/>
                  <w:u w:val="none"/>
                </w:rPr>
                <w:delText>-0.38 [-0.68 - -0.08]</w:delText>
              </w:r>
            </w:del>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166" w:author="Unknown Author" w:date="2023-06-10T18:07:40Z"/>
              </w:rPr>
            </w:pPr>
            <w:del w:id="1165" w:author="Unknown Author" w:date="2023-06-10T18:07:40Z">
              <w:r>
                <w:rPr>
                  <w:rFonts w:eastAsia="Arial" w:cs="Arial"/>
                  <w:b w:val="false"/>
                  <w:i w:val="false"/>
                  <w:color w:val="000000"/>
                  <w:sz w:val="20"/>
                  <w:szCs w:val="20"/>
                  <w:u w:val="none"/>
                </w:rPr>
                <w:delText>p = 0.013</w:delText>
              </w:r>
            </w:del>
          </w:p>
        </w:tc>
      </w:tr>
      <w:tr>
        <w:trPr>
          <w:trHeight w:val="360" w:hRule="atLeast"/>
        </w:trPr>
        <w:tc>
          <w:tcPr>
            <w:tcW w:w="1246"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1168" w:author="Unknown Author" w:date="2023-06-10T18:07:40Z"/>
              </w:rPr>
            </w:pPr>
            <w:del w:id="1167" w:author="Unknown Author" w:date="2023-06-10T18:07:40Z">
              <w:r>
                <w:rPr/>
              </w:r>
            </w:del>
          </w:p>
        </w:tc>
        <w:tc>
          <w:tcPr>
            <w:tcW w:w="226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1170" w:author="Unknown Author" w:date="2023-06-10T18:07:40Z"/>
              </w:rPr>
            </w:pPr>
            <w:del w:id="1169" w:author="Unknown Author" w:date="2023-06-10T18:07:40Z">
              <w:r>
                <w:rPr>
                  <w:rFonts w:eastAsia="Arial" w:cs="Arial"/>
                  <w:b w:val="false"/>
                  <w:i w:val="false"/>
                  <w:color w:val="000000"/>
                  <w:sz w:val="20"/>
                  <w:szCs w:val="20"/>
                  <w:u w:val="none"/>
                </w:rPr>
                <w:delText>age</w:delText>
              </w:r>
            </w:del>
          </w:p>
        </w:tc>
        <w:tc>
          <w:tcPr>
            <w:tcW w:w="153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1172" w:author="Unknown Author" w:date="2023-06-10T18:07:40Z"/>
              </w:rPr>
            </w:pPr>
            <w:del w:id="1171" w:author="Unknown Author" w:date="2023-06-10T18:07:40Z">
              <w:r>
                <w:rPr/>
              </w:r>
            </w:del>
          </w:p>
        </w:tc>
        <w:tc>
          <w:tcPr>
            <w:tcW w:w="153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del w:id="1174" w:author="Unknown Author" w:date="2023-06-10T18:07:40Z"/>
              </w:rPr>
            </w:pPr>
            <w:del w:id="1173" w:author="Unknown Author" w:date="2023-06-10T18:07:40Z">
              <w:r>
                <w:rPr>
                  <w:rFonts w:eastAsia="Arial" w:cs="Arial"/>
                  <w:b w:val="false"/>
                  <w:i w:val="false"/>
                  <w:color w:val="000000"/>
                  <w:sz w:val="20"/>
                  <w:szCs w:val="20"/>
                  <w:u w:val="none"/>
                </w:rPr>
                <w:delText>165</w:delText>
              </w:r>
            </w:del>
          </w:p>
        </w:tc>
        <w:tc>
          <w:tcPr>
            <w:tcW w:w="221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1176" w:author="Unknown Author" w:date="2023-06-10T18:07:40Z"/>
              </w:rPr>
            </w:pPr>
            <w:del w:id="1175" w:author="Unknown Author" w:date="2023-06-10T18:07:40Z">
              <w:r>
                <w:rPr>
                  <w:rFonts w:eastAsia="Arial" w:cs="Arial"/>
                  <w:b w:val="false"/>
                  <w:i w:val="false"/>
                  <w:color w:val="000000"/>
                  <w:sz w:val="20"/>
                  <w:szCs w:val="20"/>
                  <w:u w:val="none"/>
                </w:rPr>
                <w:delText>-0.27 [-0.41 - -0.12]</w:delText>
              </w:r>
            </w:del>
          </w:p>
        </w:tc>
        <w:tc>
          <w:tcPr>
            <w:tcW w:w="153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1178" w:author="Unknown Author" w:date="2023-06-10T18:07:40Z"/>
              </w:rPr>
            </w:pPr>
            <w:del w:id="1177" w:author="Unknown Author" w:date="2023-06-10T18:07:40Z">
              <w:r>
                <w:rPr>
                  <w:rFonts w:eastAsia="Arial" w:cs="Arial"/>
                  <w:b w:val="false"/>
                  <w:i w:val="false"/>
                  <w:color w:val="000000"/>
                  <w:sz w:val="20"/>
                  <w:szCs w:val="20"/>
                  <w:u w:val="none"/>
                </w:rPr>
                <w:delText>p = 0.00047</w:delText>
              </w:r>
            </w:del>
          </w:p>
        </w:tc>
      </w:tr>
      <w:tr>
        <w:trPr>
          <w:trHeight w:val="360" w:hRule="atLeast"/>
        </w:trPr>
        <w:tc>
          <w:tcPr>
            <w:tcW w:w="10318"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181" w:author="Unknown Author" w:date="2023-06-10T18:07:40Z"/>
              </w:rPr>
            </w:pPr>
            <w:del w:id="1179" w:author="Unknown Author" w:date="2023-06-10T18:07:40Z">
              <w:r>
                <w:rPr>
                  <w:rFonts w:eastAsia="Arial" w:cs="Arial"/>
                  <w:b w:val="false"/>
                  <w:i w:val="false"/>
                  <w:color w:val="000000"/>
                  <w:sz w:val="20"/>
                  <w:szCs w:val="20"/>
                  <w:u w:val="none"/>
                  <w:vertAlign w:val="superscript"/>
                </w:rPr>
                <w:delText>a</w:delText>
              </w:r>
            </w:del>
            <w:del w:id="1180" w:author="Unknown Author" w:date="2023-06-10T18:07:40Z">
              <w:r>
                <w:rPr>
                  <w:rFonts w:eastAsia="Arial" w:cs="Arial"/>
                  <w:b w:val="false"/>
                  <w:i w:val="false"/>
                  <w:color w:val="000000"/>
                  <w:sz w:val="20"/>
                  <w:szCs w:val="20"/>
                  <w:u w:val="none"/>
                </w:rPr>
                <w:delText>TRP: tryptophan; KYN: kynurenine; KYN/TRP: kynurenine/tryptophan ratio; TYR: tyrosine; PHE/TYR: phenylalanine/tyrosine ratio.</w:delText>
              </w:r>
            </w:del>
          </w:p>
        </w:tc>
      </w:tr>
      <w:tr>
        <w:trPr>
          <w:trHeight w:val="360" w:hRule="atLeast"/>
        </w:trPr>
        <w:tc>
          <w:tcPr>
            <w:tcW w:w="10318"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184" w:author="Unknown Author" w:date="2023-06-10T18:07:40Z"/>
              </w:rPr>
            </w:pPr>
            <w:del w:id="1182" w:author="Unknown Author" w:date="2023-06-10T18:07:40Z">
              <w:r>
                <w:rPr>
                  <w:rFonts w:eastAsia="Arial" w:cs="Arial"/>
                  <w:b w:val="false"/>
                  <w:i w:val="false"/>
                  <w:color w:val="000000"/>
                  <w:sz w:val="20"/>
                  <w:szCs w:val="20"/>
                  <w:u w:val="none"/>
                  <w:vertAlign w:val="superscript"/>
                </w:rPr>
                <w:delText>b</w:delText>
              </w:r>
            </w:del>
            <w:del w:id="1183" w:author="Unknown Author" w:date="2023-06-10T18:07:40Z">
              <w:r>
                <w:rPr>
                  <w:rFonts w:eastAsia="Arial" w:cs="Arial"/>
                  <w:b w:val="false"/>
                  <w:i w:val="false"/>
                  <w:color w:val="000000"/>
                  <w:sz w:val="20"/>
                  <w:szCs w:val="20"/>
                  <w:u w:val="none"/>
                </w:rPr>
                <w:delText>NEO: neopterin; HADS: hospital anxiety and depression scale; NLR: neutrophil - lymphocyte ratio; PSS-4: perceived stress scale, 4 item.</w:delText>
              </w:r>
            </w:del>
          </w:p>
        </w:tc>
      </w:tr>
    </w:tbl>
    <w:p>
      <w:pPr>
        <w:pStyle w:val="TableCaption"/>
        <w:rPr>
          <w:i/>
          <w:i/>
        </w:rPr>
      </w:pPr>
      <w:r>
        <w:br w:type="page"/>
      </w:r>
      <w:del w:id="1185" w:author="Katharina Huefner" w:date="2023-06-09T15:54:00Z">
        <w:r>
          <w:rPr>
            <w:i/>
          </w:rPr>
          <w:delText>Table 8: Comparison of plasma metabolite concentrations in SIMMUN study participants split by clinically relevant depression signs and SARS-CoV-2 infection status with two-tailed T test and Cohen's d effect size statistic.</w:delText>
        </w:r>
      </w:del>
    </w:p>
    <w:tbl>
      <w:tblPr>
        <w:tblW w:w="11453" w:type="dxa"/>
        <w:jc w:val="center"/>
        <w:tblInd w:w="0" w:type="dxa"/>
        <w:tblLayout w:type="fixed"/>
        <w:tblCellMar>
          <w:top w:w="0" w:type="dxa"/>
          <w:left w:w="0" w:type="dxa"/>
          <w:bottom w:w="0" w:type="dxa"/>
          <w:right w:w="0" w:type="dxa"/>
        </w:tblCellMar>
        <w:tblLook w:firstRow="1" w:noVBand="1" w:lastRow="0" w:firstColumn="0" w:lastColumn="0" w:noHBand="0"/>
      </w:tblPr>
      <w:tblGrid>
        <w:gridCol w:w="1474"/>
        <w:gridCol w:w="2381"/>
        <w:gridCol w:w="1360"/>
        <w:gridCol w:w="1247"/>
        <w:gridCol w:w="2100"/>
        <w:gridCol w:w="1530"/>
        <w:gridCol w:w="1360"/>
      </w:tblGrid>
      <w:tr>
        <w:trPr>
          <w:tblHeader w:val="true"/>
          <w:trHeight w:val="360" w:hRule="atLeast"/>
        </w:trPr>
        <w:tc>
          <w:tcPr>
            <w:tcW w:w="1474" w:type="dxa"/>
            <w:tcBorders>
              <w:top w:val="single" w:sz="12"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b/>
                <w:i w:val="false"/>
                <w:i w:val="false"/>
                <w:color w:val="000000"/>
                <w:sz w:val="20"/>
                <w:szCs w:val="20"/>
                <w:u w:val="none"/>
                <w:vertAlign w:val="superscript"/>
              </w:rPr>
            </w:pPr>
            <w:del w:id="1186" w:author="Katharina Huefner" w:date="2023-06-09T15:54:00Z">
              <w:r>
                <w:rPr>
                  <w:rFonts w:eastAsia="Arial" w:cs="Arial"/>
                  <w:b/>
                  <w:i w:val="false"/>
                  <w:color w:val="000000"/>
                  <w:sz w:val="20"/>
                  <w:szCs w:val="20"/>
                  <w:u w:val="none"/>
                </w:rPr>
                <w:delText>Metabolite</w:delText>
              </w:r>
            </w:del>
            <w:del w:id="1187" w:author="Katharina Huefner" w:date="2023-06-09T15:54:00Z">
              <w:r>
                <w:rPr>
                  <w:rFonts w:eastAsia="Arial" w:cs="Arial"/>
                  <w:b/>
                  <w:i w:val="false"/>
                  <w:color w:val="000000"/>
                  <w:sz w:val="20"/>
                  <w:szCs w:val="20"/>
                  <w:u w:val="none"/>
                  <w:vertAlign w:val="superscript"/>
                </w:rPr>
                <w:delText>a</w:delText>
              </w:r>
            </w:del>
          </w:p>
        </w:tc>
        <w:tc>
          <w:tcPr>
            <w:tcW w:w="2381" w:type="dxa"/>
            <w:tcBorders>
              <w:top w:val="single" w:sz="12"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b/>
                <w:i w:val="false"/>
                <w:i w:val="false"/>
                <w:color w:val="000000"/>
                <w:sz w:val="20"/>
                <w:szCs w:val="20"/>
                <w:u w:val="none"/>
                <w:vertAlign w:val="superscript"/>
              </w:rPr>
            </w:pPr>
            <w:del w:id="1188" w:author="Katharina Huefner" w:date="2023-06-09T15:54:00Z">
              <w:r>
                <w:rPr>
                  <w:rFonts w:eastAsia="Arial" w:cs="Arial"/>
                  <w:b/>
                  <w:i w:val="false"/>
                  <w:color w:val="000000"/>
                  <w:sz w:val="20"/>
                  <w:szCs w:val="20"/>
                  <w:u w:val="none"/>
                </w:rPr>
                <w:delText>Explanatory variable</w:delText>
              </w:r>
            </w:del>
            <w:del w:id="1189" w:author="Katharina Huefner" w:date="2023-06-09T15:54:00Z">
              <w:r>
                <w:rPr>
                  <w:rFonts w:eastAsia="Arial" w:cs="Arial"/>
                  <w:b/>
                  <w:i w:val="false"/>
                  <w:color w:val="000000"/>
                  <w:sz w:val="20"/>
                  <w:szCs w:val="20"/>
                  <w:u w:val="none"/>
                  <w:vertAlign w:val="superscript"/>
                </w:rPr>
                <w:delText>b</w:delText>
              </w:r>
            </w:del>
          </w:p>
        </w:tc>
        <w:tc>
          <w:tcPr>
            <w:tcW w:w="1360" w:type="dxa"/>
            <w:tcBorders>
              <w:top w:val="single" w:sz="12"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b/>
                <w:i w:val="false"/>
                <w:i w:val="false"/>
                <w:color w:val="000000"/>
                <w:sz w:val="20"/>
                <w:szCs w:val="20"/>
                <w:u w:val="none"/>
                <w:vertAlign w:val="superscript"/>
              </w:rPr>
            </w:pPr>
            <w:del w:id="1190" w:author="Katharina Huefner" w:date="2023-06-09T15:54:00Z">
              <w:r>
                <w:rPr>
                  <w:rFonts w:eastAsia="Arial" w:cs="Arial"/>
                  <w:b/>
                  <w:i w:val="false"/>
                  <w:color w:val="000000"/>
                  <w:sz w:val="20"/>
                  <w:szCs w:val="20"/>
                  <w:u w:val="none"/>
                </w:rPr>
                <w:delText>Category</w:delText>
              </w:r>
            </w:del>
            <w:del w:id="1191" w:author="Katharina Huefner" w:date="2023-06-09T15:54:00Z">
              <w:r>
                <w:rPr>
                  <w:rFonts w:eastAsia="Arial" w:cs="Arial"/>
                  <w:b/>
                  <w:i w:val="false"/>
                  <w:color w:val="000000"/>
                  <w:sz w:val="20"/>
                  <w:szCs w:val="20"/>
                  <w:u w:val="none"/>
                  <w:vertAlign w:val="superscript"/>
                </w:rPr>
                <w:delText>c</w:delText>
              </w:r>
            </w:del>
          </w:p>
        </w:tc>
        <w:tc>
          <w:tcPr>
            <w:tcW w:w="1247" w:type="dxa"/>
            <w:tcBorders>
              <w:top w:val="single" w:sz="12"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b/>
                <w:i w:val="false"/>
                <w:i w:val="false"/>
                <w:color w:val="000000"/>
                <w:sz w:val="20"/>
                <w:szCs w:val="20"/>
                <w:u w:val="none"/>
              </w:rPr>
            </w:pPr>
            <w:del w:id="1192" w:author="Katharina Huefner" w:date="2023-06-09T15:54:00Z">
              <w:r>
                <w:rPr>
                  <w:rFonts w:eastAsia="Arial" w:cs="Arial"/>
                  <w:b/>
                  <w:i w:val="false"/>
                  <w:color w:val="000000"/>
                  <w:sz w:val="20"/>
                  <w:szCs w:val="20"/>
                  <w:u w:val="none"/>
                </w:rPr>
                <w:delText>N</w:delText>
              </w:r>
            </w:del>
          </w:p>
        </w:tc>
        <w:tc>
          <w:tcPr>
            <w:tcW w:w="2100" w:type="dxa"/>
            <w:tcBorders>
              <w:top w:val="single" w:sz="12"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b/>
                <w:i w:val="false"/>
                <w:i w:val="false"/>
                <w:color w:val="000000"/>
                <w:sz w:val="20"/>
                <w:szCs w:val="20"/>
                <w:u w:val="none"/>
              </w:rPr>
            </w:pPr>
            <w:del w:id="1193" w:author="Katharina Huefner" w:date="2023-06-09T15:54:00Z">
              <w:r>
                <w:rPr>
                  <w:rFonts w:eastAsia="Arial" w:cs="Arial"/>
                  <w:b/>
                  <w:i w:val="false"/>
                  <w:color w:val="000000"/>
                  <w:sz w:val="20"/>
                  <w:szCs w:val="20"/>
                  <w:u w:val="none"/>
                </w:rPr>
                <w:delText>Median, IQR, range</w:delText>
              </w:r>
            </w:del>
          </w:p>
        </w:tc>
        <w:tc>
          <w:tcPr>
            <w:tcW w:w="1530" w:type="dxa"/>
            <w:tcBorders>
              <w:top w:val="single" w:sz="12"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b/>
                <w:i w:val="false"/>
                <w:i w:val="false"/>
                <w:color w:val="000000"/>
                <w:sz w:val="20"/>
                <w:szCs w:val="20"/>
                <w:u w:val="none"/>
                <w:vertAlign w:val="superscript"/>
              </w:rPr>
            </w:pPr>
            <w:del w:id="1194" w:author="Katharina Huefner" w:date="2023-06-09T15:54:00Z">
              <w:r>
                <w:rPr>
                  <w:rFonts w:eastAsia="Arial" w:cs="Arial"/>
                  <w:b/>
                  <w:i w:val="false"/>
                  <w:color w:val="000000"/>
                  <w:sz w:val="20"/>
                  <w:szCs w:val="20"/>
                  <w:u w:val="none"/>
                </w:rPr>
                <w:delText>Significance</w:delText>
              </w:r>
            </w:del>
            <w:del w:id="1195" w:author="Katharina Huefner" w:date="2023-06-09T15:54:00Z">
              <w:r>
                <w:rPr>
                  <w:rFonts w:eastAsia="Arial" w:cs="Arial"/>
                  <w:b/>
                  <w:i w:val="false"/>
                  <w:color w:val="000000"/>
                  <w:sz w:val="20"/>
                  <w:szCs w:val="20"/>
                  <w:u w:val="none"/>
                  <w:vertAlign w:val="superscript"/>
                </w:rPr>
                <w:delText>d</w:delText>
              </w:r>
            </w:del>
          </w:p>
        </w:tc>
        <w:tc>
          <w:tcPr>
            <w:tcW w:w="1360" w:type="dxa"/>
            <w:tcBorders>
              <w:top w:val="single" w:sz="12"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b/>
                <w:i w:val="false"/>
                <w:i w:val="false"/>
                <w:color w:val="000000"/>
                <w:sz w:val="20"/>
                <w:szCs w:val="20"/>
                <w:u w:val="none"/>
              </w:rPr>
            </w:pPr>
            <w:del w:id="1196" w:author="Katharina Huefner" w:date="2023-06-09T15:54:00Z">
              <w:r>
                <w:rPr>
                  <w:rFonts w:eastAsia="Arial" w:cs="Arial"/>
                  <w:b/>
                  <w:i w:val="false"/>
                  <w:color w:val="000000"/>
                  <w:sz w:val="20"/>
                  <w:szCs w:val="20"/>
                  <w:u w:val="none"/>
                </w:rPr>
                <w:delText>Effect size</w:delText>
              </w:r>
            </w:del>
          </w:p>
        </w:tc>
      </w:tr>
      <w:tr>
        <w:trPr>
          <w:trHeight w:val="360" w:hRule="atLeast"/>
        </w:trPr>
        <w:tc>
          <w:tcPr>
            <w:tcW w:w="1474" w:type="dxa"/>
            <w:vMerge w:val="restart"/>
            <w:tcBorders>
              <w:top w:val="single" w:sz="12"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197" w:author="Katharina Huefner" w:date="2023-06-09T15:54:00Z">
              <w:r>
                <w:rPr>
                  <w:rFonts w:eastAsia="Arial" w:cs="Arial"/>
                  <w:b w:val="false"/>
                  <w:i w:val="false"/>
                  <w:color w:val="000000"/>
                  <w:sz w:val="20"/>
                  <w:szCs w:val="20"/>
                  <w:u w:val="none"/>
                </w:rPr>
                <w:delText>TRP</w:delText>
              </w:r>
            </w:del>
          </w:p>
        </w:tc>
        <w:tc>
          <w:tcPr>
            <w:tcW w:w="2381" w:type="dxa"/>
            <w:tcBorders>
              <w:top w:val="single" w:sz="12"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198" w:author="Katharina Huefner" w:date="2023-06-09T15:54:00Z">
              <w:r>
                <w:rPr>
                  <w:rFonts w:eastAsia="Arial" w:cs="Arial"/>
                  <w:b w:val="false"/>
                  <w:i w:val="false"/>
                  <w:color w:val="000000"/>
                  <w:sz w:val="20"/>
                  <w:szCs w:val="20"/>
                  <w:u w:val="none"/>
                </w:rPr>
                <w:delText>HADS, depression score</w:delText>
              </w:r>
            </w:del>
          </w:p>
        </w:tc>
        <w:tc>
          <w:tcPr>
            <w:tcW w:w="1360" w:type="dxa"/>
            <w:tcBorders>
              <w:top w:val="single" w:sz="12"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199" w:author="Katharina Huefner" w:date="2023-06-09T15:54:00Z">
              <w:r>
                <w:rPr>
                  <w:rFonts w:eastAsia="Arial" w:cs="Arial"/>
                  <w:b w:val="false"/>
                  <w:i w:val="false"/>
                  <w:color w:val="000000"/>
                  <w:sz w:val="20"/>
                  <w:szCs w:val="20"/>
                  <w:u w:val="none"/>
                </w:rPr>
                <w:delText>&lt; 8</w:delText>
              </w:r>
            </w:del>
          </w:p>
        </w:tc>
        <w:tc>
          <w:tcPr>
            <w:tcW w:w="1247" w:type="dxa"/>
            <w:tcBorders>
              <w:top w:val="single" w:sz="12"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00" w:author="Katharina Huefner" w:date="2023-06-09T15:54:00Z">
              <w:r>
                <w:rPr>
                  <w:rFonts w:eastAsia="Arial" w:cs="Arial"/>
                  <w:b w:val="false"/>
                  <w:i w:val="false"/>
                  <w:color w:val="000000"/>
                  <w:sz w:val="20"/>
                  <w:szCs w:val="20"/>
                  <w:u w:val="none"/>
                </w:rPr>
                <w:delText>124</w:delText>
              </w:r>
            </w:del>
          </w:p>
        </w:tc>
        <w:tc>
          <w:tcPr>
            <w:tcW w:w="2100" w:type="dxa"/>
            <w:tcBorders>
              <w:top w:val="single" w:sz="12"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01" w:author="Katharina Huefner" w:date="2023-06-09T15:54:00Z">
              <w:r>
                <w:rPr>
                  <w:rFonts w:eastAsia="Arial" w:cs="Arial"/>
                  <w:b w:val="false"/>
                  <w:i w:val="false"/>
                  <w:color w:val="000000"/>
                  <w:sz w:val="20"/>
                  <w:szCs w:val="20"/>
                  <w:u w:val="none"/>
                </w:rPr>
                <w:delText>62 [IQR: 55 - 68]</w:delText>
                <w:br/>
                <w:delText>range: 33 - 93</w:delText>
              </w:r>
            </w:del>
          </w:p>
        </w:tc>
        <w:tc>
          <w:tcPr>
            <w:tcW w:w="1530" w:type="dxa"/>
            <w:tcBorders>
              <w:top w:val="single" w:sz="12"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02" w:author="Katharina Huefner" w:date="2023-06-09T15:54:00Z">
              <w:r>
                <w:rPr>
                  <w:rFonts w:eastAsia="Arial" w:cs="Arial"/>
                  <w:b w:val="false"/>
                  <w:i w:val="false"/>
                  <w:color w:val="000000"/>
                  <w:sz w:val="20"/>
                  <w:szCs w:val="20"/>
                  <w:u w:val="none"/>
                </w:rPr>
                <w:delText>p = 0.016</w:delText>
              </w:r>
            </w:del>
          </w:p>
        </w:tc>
        <w:tc>
          <w:tcPr>
            <w:tcW w:w="1360" w:type="dxa"/>
            <w:tcBorders>
              <w:top w:val="single" w:sz="12"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03" w:author="Katharina Huefner" w:date="2023-06-09T15:54:00Z">
              <w:r>
                <w:rPr>
                  <w:rFonts w:eastAsia="Arial" w:cs="Arial"/>
                  <w:b w:val="false"/>
                  <w:i w:val="false"/>
                  <w:color w:val="000000"/>
                  <w:sz w:val="20"/>
                  <w:szCs w:val="20"/>
                  <w:u w:val="none"/>
                </w:rPr>
                <w:delText>d = 0.45</w:delText>
              </w:r>
            </w:del>
          </w:p>
        </w:tc>
      </w:tr>
      <w:tr>
        <w:trPr>
          <w:trHeight w:val="360" w:hRule="atLeast"/>
        </w:trPr>
        <w:tc>
          <w:tcPr>
            <w:tcW w:w="1474" w:type="dxa"/>
            <w:vMerge w:val="continue"/>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238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04" w:author="Katharina Huefner" w:date="2023-06-09T15:54:00Z">
              <w:r>
                <w:rPr>
                  <w:rFonts w:eastAsia="Arial" w:cs="Arial"/>
                  <w:b w:val="false"/>
                  <w:i w:val="false"/>
                  <w:color w:val="000000"/>
                  <w:sz w:val="20"/>
                  <w:szCs w:val="20"/>
                  <w:u w:val="none"/>
                </w:rPr>
                <w:delText>HADS, depression score</w:delText>
              </w:r>
            </w:del>
          </w:p>
        </w:tc>
        <w:tc>
          <w:tcPr>
            <w:tcW w:w="136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05" w:author="Katharina Huefner" w:date="2023-06-09T15:54:00Z">
              <w:r>
                <w:rPr>
                  <w:rFonts w:eastAsia="Arial" w:cs="Arial"/>
                  <w:b w:val="false"/>
                  <w:i w:val="false"/>
                  <w:color w:val="000000"/>
                  <w:sz w:val="20"/>
                  <w:szCs w:val="20"/>
                  <w:u w:val="none"/>
                </w:rPr>
                <w:delText xml:space="preserve">≥ </w:delText>
              </w:r>
            </w:del>
            <w:del w:id="1206" w:author="Katharina Huefner" w:date="2023-06-09T15:54:00Z">
              <w:r>
                <w:rPr>
                  <w:rFonts w:eastAsia="Arial" w:cs="Arial"/>
                  <w:b w:val="false"/>
                  <w:i w:val="false"/>
                  <w:color w:val="000000"/>
                  <w:sz w:val="20"/>
                  <w:szCs w:val="20"/>
                  <w:u w:val="none"/>
                </w:rPr>
                <w:delText>8</w:delText>
              </w:r>
            </w:del>
          </w:p>
        </w:tc>
        <w:tc>
          <w:tcPr>
            <w:tcW w:w="1247"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07" w:author="Katharina Huefner" w:date="2023-06-09T15:54:00Z">
              <w:r>
                <w:rPr>
                  <w:rFonts w:eastAsia="Arial" w:cs="Arial"/>
                  <w:b w:val="false"/>
                  <w:i w:val="false"/>
                  <w:color w:val="000000"/>
                  <w:sz w:val="20"/>
                  <w:szCs w:val="20"/>
                  <w:u w:val="none"/>
                </w:rPr>
                <w:delText>41</w:delText>
              </w:r>
            </w:del>
          </w:p>
        </w:tc>
        <w:tc>
          <w:tcPr>
            <w:tcW w:w="210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08" w:author="Katharina Huefner" w:date="2023-06-09T15:54:00Z">
              <w:r>
                <w:rPr>
                  <w:rFonts w:eastAsia="Arial" w:cs="Arial"/>
                  <w:b w:val="false"/>
                  <w:i w:val="false"/>
                  <w:color w:val="000000"/>
                  <w:sz w:val="20"/>
                  <w:szCs w:val="20"/>
                  <w:u w:val="none"/>
                </w:rPr>
                <w:delText>53 [IQR: 48 - 65]</w:delText>
                <w:br/>
                <w:delText>range: 43 - 85</w:delText>
              </w:r>
            </w:del>
          </w:p>
        </w:tc>
        <w:tc>
          <w:tcPr>
            <w:tcW w:w="153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09" w:author="Katharina Huefner" w:date="2023-06-09T15:54:00Z">
              <w:r>
                <w:rPr>
                  <w:rFonts w:eastAsia="Arial" w:cs="Arial"/>
                  <w:b w:val="false"/>
                  <w:i w:val="false"/>
                  <w:color w:val="000000"/>
                  <w:sz w:val="20"/>
                  <w:szCs w:val="20"/>
                  <w:u w:val="none"/>
                </w:rPr>
                <w:delText>p = 0.016</w:delText>
              </w:r>
            </w:del>
          </w:p>
        </w:tc>
        <w:tc>
          <w:tcPr>
            <w:tcW w:w="136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10" w:author="Katharina Huefner" w:date="2023-06-09T15:54:00Z">
              <w:r>
                <w:rPr>
                  <w:rFonts w:eastAsia="Arial" w:cs="Arial"/>
                  <w:b w:val="false"/>
                  <w:i w:val="false"/>
                  <w:color w:val="000000"/>
                  <w:sz w:val="20"/>
                  <w:szCs w:val="20"/>
                  <w:u w:val="none"/>
                </w:rPr>
                <w:delText>d = 0.45</w:delText>
              </w:r>
            </w:del>
          </w:p>
        </w:tc>
      </w:tr>
      <w:tr>
        <w:trPr>
          <w:trHeight w:val="360" w:hRule="atLeast"/>
        </w:trPr>
        <w:tc>
          <w:tcPr>
            <w:tcW w:w="1474" w:type="dxa"/>
            <w:vMerge w:val="continue"/>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238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11" w:author="Katharina Huefner" w:date="2023-06-09T15:54:00Z">
              <w:r>
                <w:rPr>
                  <w:rFonts w:eastAsia="Arial" w:cs="Arial"/>
                  <w:b w:val="false"/>
                  <w:i w:val="false"/>
                  <w:color w:val="000000"/>
                  <w:sz w:val="20"/>
                  <w:szCs w:val="20"/>
                  <w:u w:val="none"/>
                </w:rPr>
                <w:delText>SARS-CoV2</w:delText>
              </w:r>
            </w:del>
          </w:p>
        </w:tc>
        <w:tc>
          <w:tcPr>
            <w:tcW w:w="136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12" w:author="Katharina Huefner" w:date="2023-06-09T15:54:00Z">
              <w:r>
                <w:rPr>
                  <w:rFonts w:eastAsia="Arial" w:cs="Arial"/>
                  <w:b w:val="false"/>
                  <w:i w:val="false"/>
                  <w:color w:val="000000"/>
                  <w:sz w:val="20"/>
                  <w:szCs w:val="20"/>
                  <w:u w:val="none"/>
                </w:rPr>
                <w:delText>uninfected</w:delText>
              </w:r>
            </w:del>
          </w:p>
        </w:tc>
        <w:tc>
          <w:tcPr>
            <w:tcW w:w="1247"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13" w:author="Katharina Huefner" w:date="2023-06-09T15:54:00Z">
              <w:r>
                <w:rPr>
                  <w:rFonts w:eastAsia="Arial" w:cs="Arial"/>
                  <w:b w:val="false"/>
                  <w:i w:val="false"/>
                  <w:color w:val="000000"/>
                  <w:sz w:val="20"/>
                  <w:szCs w:val="20"/>
                  <w:u w:val="none"/>
                </w:rPr>
                <w:delText>101</w:delText>
              </w:r>
            </w:del>
          </w:p>
        </w:tc>
        <w:tc>
          <w:tcPr>
            <w:tcW w:w="210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14" w:author="Katharina Huefner" w:date="2023-06-09T15:54:00Z">
              <w:r>
                <w:rPr>
                  <w:rFonts w:eastAsia="Arial" w:cs="Arial"/>
                  <w:b w:val="false"/>
                  <w:i w:val="false"/>
                  <w:color w:val="000000"/>
                  <w:sz w:val="20"/>
                  <w:szCs w:val="20"/>
                  <w:u w:val="none"/>
                </w:rPr>
                <w:delText>59 [IQR: 50 - 66]</w:delText>
                <w:br/>
                <w:delText>range: 33 - 88</w:delText>
              </w:r>
            </w:del>
          </w:p>
        </w:tc>
        <w:tc>
          <w:tcPr>
            <w:tcW w:w="153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15" w:author="Katharina Huefner" w:date="2023-06-09T15:54:00Z">
              <w:r>
                <w:rPr>
                  <w:rFonts w:eastAsia="Arial" w:cs="Arial"/>
                  <w:b w:val="false"/>
                  <w:i w:val="false"/>
                  <w:color w:val="000000"/>
                  <w:sz w:val="20"/>
                  <w:szCs w:val="20"/>
                  <w:u w:val="none"/>
                </w:rPr>
                <w:delText>ns (p = 0.078)</w:delText>
              </w:r>
            </w:del>
          </w:p>
        </w:tc>
        <w:tc>
          <w:tcPr>
            <w:tcW w:w="136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16" w:author="Katharina Huefner" w:date="2023-06-09T15:54:00Z">
              <w:r>
                <w:rPr>
                  <w:rFonts w:eastAsia="Arial" w:cs="Arial"/>
                  <w:b w:val="false"/>
                  <w:i w:val="false"/>
                  <w:color w:val="000000"/>
                  <w:sz w:val="20"/>
                  <w:szCs w:val="20"/>
                  <w:u w:val="none"/>
                </w:rPr>
                <w:delText>d = 0.28</w:delText>
              </w:r>
            </w:del>
          </w:p>
        </w:tc>
      </w:tr>
      <w:tr>
        <w:trPr>
          <w:trHeight w:val="360" w:hRule="atLeast"/>
        </w:trPr>
        <w:tc>
          <w:tcPr>
            <w:tcW w:w="1474" w:type="dxa"/>
            <w:vMerge w:val="continue"/>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238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17" w:author="Katharina Huefner" w:date="2023-06-09T15:54:00Z">
              <w:r>
                <w:rPr>
                  <w:rFonts w:eastAsia="Arial" w:cs="Arial"/>
                  <w:b w:val="false"/>
                  <w:i w:val="false"/>
                  <w:color w:val="000000"/>
                  <w:sz w:val="20"/>
                  <w:szCs w:val="20"/>
                  <w:u w:val="none"/>
                </w:rPr>
                <w:delText>SARS-CoV2</w:delText>
              </w:r>
            </w:del>
          </w:p>
        </w:tc>
        <w:tc>
          <w:tcPr>
            <w:tcW w:w="136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18" w:author="Katharina Huefner" w:date="2023-06-09T15:54:00Z">
              <w:r>
                <w:rPr>
                  <w:rFonts w:eastAsia="Arial" w:cs="Arial"/>
                  <w:b w:val="false"/>
                  <w:i w:val="false"/>
                  <w:color w:val="000000"/>
                  <w:sz w:val="20"/>
                  <w:szCs w:val="20"/>
                  <w:u w:val="none"/>
                </w:rPr>
                <w:delText>SARS-CoV-2</w:delText>
              </w:r>
            </w:del>
          </w:p>
        </w:tc>
        <w:tc>
          <w:tcPr>
            <w:tcW w:w="1247"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19" w:author="Katharina Huefner" w:date="2023-06-09T15:54:00Z">
              <w:r>
                <w:rPr>
                  <w:rFonts w:eastAsia="Arial" w:cs="Arial"/>
                  <w:b w:val="false"/>
                  <w:i w:val="false"/>
                  <w:color w:val="000000"/>
                  <w:sz w:val="20"/>
                  <w:szCs w:val="20"/>
                  <w:u w:val="none"/>
                </w:rPr>
                <w:delText>64</w:delText>
              </w:r>
            </w:del>
          </w:p>
        </w:tc>
        <w:tc>
          <w:tcPr>
            <w:tcW w:w="210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20" w:author="Katharina Huefner" w:date="2023-06-09T15:54:00Z">
              <w:r>
                <w:rPr>
                  <w:rFonts w:eastAsia="Arial" w:cs="Arial"/>
                  <w:b w:val="false"/>
                  <w:i w:val="false"/>
                  <w:color w:val="000000"/>
                  <w:sz w:val="20"/>
                  <w:szCs w:val="20"/>
                  <w:u w:val="none"/>
                </w:rPr>
                <w:delText>62 [IQR: 56 - 69]</w:delText>
                <w:br/>
                <w:delText>range: 42 - 93</w:delText>
              </w:r>
            </w:del>
          </w:p>
        </w:tc>
        <w:tc>
          <w:tcPr>
            <w:tcW w:w="153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21" w:author="Katharina Huefner" w:date="2023-06-09T15:54:00Z">
              <w:r>
                <w:rPr>
                  <w:rFonts w:eastAsia="Arial" w:cs="Arial"/>
                  <w:b w:val="false"/>
                  <w:i w:val="false"/>
                  <w:color w:val="000000"/>
                  <w:sz w:val="20"/>
                  <w:szCs w:val="20"/>
                  <w:u w:val="none"/>
                </w:rPr>
                <w:delText>ns (p = 0.078)</w:delText>
              </w:r>
            </w:del>
          </w:p>
        </w:tc>
        <w:tc>
          <w:tcPr>
            <w:tcW w:w="136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22" w:author="Katharina Huefner" w:date="2023-06-09T15:54:00Z">
              <w:r>
                <w:rPr>
                  <w:rFonts w:eastAsia="Arial" w:cs="Arial"/>
                  <w:b w:val="false"/>
                  <w:i w:val="false"/>
                  <w:color w:val="000000"/>
                  <w:sz w:val="20"/>
                  <w:szCs w:val="20"/>
                  <w:u w:val="none"/>
                </w:rPr>
                <w:delText>d = 0.28</w:delText>
              </w:r>
            </w:del>
          </w:p>
        </w:tc>
      </w:tr>
      <w:tr>
        <w:trPr>
          <w:trHeight w:val="360" w:hRule="atLeast"/>
        </w:trPr>
        <w:tc>
          <w:tcPr>
            <w:tcW w:w="1474" w:type="dxa"/>
            <w:vMerge w:val="restart"/>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23" w:author="Katharina Huefner" w:date="2023-06-09T15:54:00Z">
              <w:r>
                <w:rPr>
                  <w:rFonts w:eastAsia="Arial" w:cs="Arial"/>
                  <w:b w:val="false"/>
                  <w:i w:val="false"/>
                  <w:color w:val="000000"/>
                  <w:sz w:val="20"/>
                  <w:szCs w:val="20"/>
                  <w:u w:val="none"/>
                </w:rPr>
                <w:delText>log KYN</w:delText>
              </w:r>
            </w:del>
          </w:p>
        </w:tc>
        <w:tc>
          <w:tcPr>
            <w:tcW w:w="238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24" w:author="Katharina Huefner" w:date="2023-06-09T15:54:00Z">
              <w:r>
                <w:rPr>
                  <w:rFonts w:eastAsia="Arial" w:cs="Arial"/>
                  <w:b w:val="false"/>
                  <w:i w:val="false"/>
                  <w:color w:val="000000"/>
                  <w:sz w:val="20"/>
                  <w:szCs w:val="20"/>
                  <w:u w:val="none"/>
                </w:rPr>
                <w:delText>HADS, depression score</w:delText>
              </w:r>
            </w:del>
          </w:p>
        </w:tc>
        <w:tc>
          <w:tcPr>
            <w:tcW w:w="136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25" w:author="Katharina Huefner" w:date="2023-06-09T15:54:00Z">
              <w:r>
                <w:rPr>
                  <w:rFonts w:eastAsia="Arial" w:cs="Arial"/>
                  <w:b w:val="false"/>
                  <w:i w:val="false"/>
                  <w:color w:val="000000"/>
                  <w:sz w:val="20"/>
                  <w:szCs w:val="20"/>
                  <w:u w:val="none"/>
                </w:rPr>
                <w:delText>&lt; 8</w:delText>
              </w:r>
            </w:del>
          </w:p>
        </w:tc>
        <w:tc>
          <w:tcPr>
            <w:tcW w:w="1247"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26" w:author="Katharina Huefner" w:date="2023-06-09T15:54:00Z">
              <w:r>
                <w:rPr>
                  <w:rFonts w:eastAsia="Arial" w:cs="Arial"/>
                  <w:b w:val="false"/>
                  <w:i w:val="false"/>
                  <w:color w:val="000000"/>
                  <w:sz w:val="20"/>
                  <w:szCs w:val="20"/>
                  <w:u w:val="none"/>
                </w:rPr>
                <w:delText>124</w:delText>
              </w:r>
            </w:del>
          </w:p>
        </w:tc>
        <w:tc>
          <w:tcPr>
            <w:tcW w:w="210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27" w:author="Katharina Huefner" w:date="2023-06-09T15:54:00Z">
              <w:r>
                <w:rPr>
                  <w:rFonts w:eastAsia="Arial" w:cs="Arial"/>
                  <w:b w:val="false"/>
                  <w:i w:val="false"/>
                  <w:color w:val="000000"/>
                  <w:sz w:val="20"/>
                  <w:szCs w:val="20"/>
                  <w:u w:val="none"/>
                </w:rPr>
                <w:delText>0.71 [IQR: 0.57 - 0.86]</w:delText>
                <w:br/>
                <w:delText>range: -0.13 - 1.4</w:delText>
              </w:r>
            </w:del>
          </w:p>
        </w:tc>
        <w:tc>
          <w:tcPr>
            <w:tcW w:w="153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28" w:author="Katharina Huefner" w:date="2023-06-09T15:54:00Z">
              <w:r>
                <w:rPr>
                  <w:rFonts w:eastAsia="Arial" w:cs="Arial"/>
                  <w:b w:val="false"/>
                  <w:i w:val="false"/>
                  <w:color w:val="000000"/>
                  <w:sz w:val="20"/>
                  <w:szCs w:val="20"/>
                  <w:u w:val="none"/>
                </w:rPr>
                <w:delText>ns (p = 0.073)</w:delText>
              </w:r>
            </w:del>
          </w:p>
        </w:tc>
        <w:tc>
          <w:tcPr>
            <w:tcW w:w="136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29" w:author="Katharina Huefner" w:date="2023-06-09T15:54:00Z">
              <w:r>
                <w:rPr>
                  <w:rFonts w:eastAsia="Arial" w:cs="Arial"/>
                  <w:b w:val="false"/>
                  <w:i w:val="false"/>
                  <w:color w:val="000000"/>
                  <w:sz w:val="20"/>
                  <w:szCs w:val="20"/>
                  <w:u w:val="none"/>
                </w:rPr>
                <w:delText>d = 0.35</w:delText>
              </w:r>
            </w:del>
          </w:p>
        </w:tc>
      </w:tr>
      <w:tr>
        <w:trPr>
          <w:trHeight w:val="360" w:hRule="atLeast"/>
        </w:trPr>
        <w:tc>
          <w:tcPr>
            <w:tcW w:w="1474" w:type="dxa"/>
            <w:vMerge w:val="continue"/>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238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30" w:author="Katharina Huefner" w:date="2023-06-09T15:54:00Z">
              <w:r>
                <w:rPr>
                  <w:rFonts w:eastAsia="Arial" w:cs="Arial"/>
                  <w:b w:val="false"/>
                  <w:i w:val="false"/>
                  <w:color w:val="000000"/>
                  <w:sz w:val="20"/>
                  <w:szCs w:val="20"/>
                  <w:u w:val="none"/>
                </w:rPr>
                <w:delText>HADS, depression score</w:delText>
              </w:r>
            </w:del>
          </w:p>
        </w:tc>
        <w:tc>
          <w:tcPr>
            <w:tcW w:w="136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31" w:author="Katharina Huefner" w:date="2023-06-09T15:54:00Z">
              <w:r>
                <w:rPr>
                  <w:rFonts w:eastAsia="Arial" w:cs="Arial"/>
                  <w:b w:val="false"/>
                  <w:i w:val="false"/>
                  <w:color w:val="000000"/>
                  <w:sz w:val="20"/>
                  <w:szCs w:val="20"/>
                  <w:u w:val="none"/>
                </w:rPr>
                <w:delText xml:space="preserve">≥ </w:delText>
              </w:r>
            </w:del>
            <w:del w:id="1232" w:author="Katharina Huefner" w:date="2023-06-09T15:54:00Z">
              <w:r>
                <w:rPr>
                  <w:rFonts w:eastAsia="Arial" w:cs="Arial"/>
                  <w:b w:val="false"/>
                  <w:i w:val="false"/>
                  <w:color w:val="000000"/>
                  <w:sz w:val="20"/>
                  <w:szCs w:val="20"/>
                  <w:u w:val="none"/>
                </w:rPr>
                <w:delText>8</w:delText>
              </w:r>
            </w:del>
          </w:p>
        </w:tc>
        <w:tc>
          <w:tcPr>
            <w:tcW w:w="1247"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33" w:author="Katharina Huefner" w:date="2023-06-09T15:54:00Z">
              <w:r>
                <w:rPr>
                  <w:rFonts w:eastAsia="Arial" w:cs="Arial"/>
                  <w:b w:val="false"/>
                  <w:i w:val="false"/>
                  <w:color w:val="000000"/>
                  <w:sz w:val="20"/>
                  <w:szCs w:val="20"/>
                  <w:u w:val="none"/>
                </w:rPr>
                <w:delText>41</w:delText>
              </w:r>
            </w:del>
          </w:p>
        </w:tc>
        <w:tc>
          <w:tcPr>
            <w:tcW w:w="210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34" w:author="Katharina Huefner" w:date="2023-06-09T15:54:00Z">
              <w:r>
                <w:rPr>
                  <w:rFonts w:eastAsia="Arial" w:cs="Arial"/>
                  <w:b w:val="false"/>
                  <w:i w:val="false"/>
                  <w:color w:val="000000"/>
                  <w:sz w:val="20"/>
                  <w:szCs w:val="20"/>
                  <w:u w:val="none"/>
                </w:rPr>
                <w:delText>0.59 [IQR: 0.41 - 0.72]</w:delText>
                <w:br/>
                <w:delText>range: -0.084 - 1.4</w:delText>
              </w:r>
            </w:del>
          </w:p>
        </w:tc>
        <w:tc>
          <w:tcPr>
            <w:tcW w:w="153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35" w:author="Katharina Huefner" w:date="2023-06-09T15:54:00Z">
              <w:r>
                <w:rPr>
                  <w:rFonts w:eastAsia="Arial" w:cs="Arial"/>
                  <w:b w:val="false"/>
                  <w:i w:val="false"/>
                  <w:color w:val="000000"/>
                  <w:sz w:val="20"/>
                  <w:szCs w:val="20"/>
                  <w:u w:val="none"/>
                </w:rPr>
                <w:delText>ns (p = 0.073)</w:delText>
              </w:r>
            </w:del>
          </w:p>
        </w:tc>
        <w:tc>
          <w:tcPr>
            <w:tcW w:w="136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36" w:author="Katharina Huefner" w:date="2023-06-09T15:54:00Z">
              <w:r>
                <w:rPr>
                  <w:rFonts w:eastAsia="Arial" w:cs="Arial"/>
                  <w:b w:val="false"/>
                  <w:i w:val="false"/>
                  <w:color w:val="000000"/>
                  <w:sz w:val="20"/>
                  <w:szCs w:val="20"/>
                  <w:u w:val="none"/>
                </w:rPr>
                <w:delText>d = 0.35</w:delText>
              </w:r>
            </w:del>
          </w:p>
        </w:tc>
      </w:tr>
      <w:tr>
        <w:trPr>
          <w:trHeight w:val="360" w:hRule="atLeast"/>
        </w:trPr>
        <w:tc>
          <w:tcPr>
            <w:tcW w:w="1474" w:type="dxa"/>
            <w:vMerge w:val="continue"/>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238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37" w:author="Katharina Huefner" w:date="2023-06-09T15:54:00Z">
              <w:r>
                <w:rPr>
                  <w:rFonts w:eastAsia="Arial" w:cs="Arial"/>
                  <w:b w:val="false"/>
                  <w:i w:val="false"/>
                  <w:color w:val="000000"/>
                  <w:sz w:val="20"/>
                  <w:szCs w:val="20"/>
                  <w:u w:val="none"/>
                </w:rPr>
                <w:delText>SARS-CoV2</w:delText>
              </w:r>
            </w:del>
          </w:p>
        </w:tc>
        <w:tc>
          <w:tcPr>
            <w:tcW w:w="136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38" w:author="Katharina Huefner" w:date="2023-06-09T15:54:00Z">
              <w:r>
                <w:rPr>
                  <w:rFonts w:eastAsia="Arial" w:cs="Arial"/>
                  <w:b w:val="false"/>
                  <w:i w:val="false"/>
                  <w:color w:val="000000"/>
                  <w:sz w:val="20"/>
                  <w:szCs w:val="20"/>
                  <w:u w:val="none"/>
                </w:rPr>
                <w:delText>uninfected</w:delText>
              </w:r>
            </w:del>
          </w:p>
        </w:tc>
        <w:tc>
          <w:tcPr>
            <w:tcW w:w="1247"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39" w:author="Katharina Huefner" w:date="2023-06-09T15:54:00Z">
              <w:r>
                <w:rPr>
                  <w:rFonts w:eastAsia="Arial" w:cs="Arial"/>
                  <w:b w:val="false"/>
                  <w:i w:val="false"/>
                  <w:color w:val="000000"/>
                  <w:sz w:val="20"/>
                  <w:szCs w:val="20"/>
                  <w:u w:val="none"/>
                </w:rPr>
                <w:delText>101</w:delText>
              </w:r>
            </w:del>
          </w:p>
        </w:tc>
        <w:tc>
          <w:tcPr>
            <w:tcW w:w="210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40" w:author="Katharina Huefner" w:date="2023-06-09T15:54:00Z">
              <w:r>
                <w:rPr>
                  <w:rFonts w:eastAsia="Arial" w:cs="Arial"/>
                  <w:b w:val="false"/>
                  <w:i w:val="false"/>
                  <w:color w:val="000000"/>
                  <w:sz w:val="20"/>
                  <w:szCs w:val="20"/>
                  <w:u w:val="none"/>
                </w:rPr>
                <w:delText>0.67 [IQR: 0.48 - 0.79]</w:delText>
                <w:br/>
                <w:delText>range: -0.13 - 1.4</w:delText>
              </w:r>
            </w:del>
          </w:p>
        </w:tc>
        <w:tc>
          <w:tcPr>
            <w:tcW w:w="153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41" w:author="Katharina Huefner" w:date="2023-06-09T15:54:00Z">
              <w:r>
                <w:rPr>
                  <w:rFonts w:eastAsia="Arial" w:cs="Arial"/>
                  <w:b w:val="false"/>
                  <w:i w:val="false"/>
                  <w:color w:val="000000"/>
                  <w:sz w:val="20"/>
                  <w:szCs w:val="20"/>
                  <w:u w:val="none"/>
                </w:rPr>
                <w:delText>p = 0.024</w:delText>
              </w:r>
            </w:del>
          </w:p>
        </w:tc>
        <w:tc>
          <w:tcPr>
            <w:tcW w:w="136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42" w:author="Katharina Huefner" w:date="2023-06-09T15:54:00Z">
              <w:r>
                <w:rPr>
                  <w:rFonts w:eastAsia="Arial" w:cs="Arial"/>
                  <w:b w:val="false"/>
                  <w:i w:val="false"/>
                  <w:color w:val="000000"/>
                  <w:sz w:val="20"/>
                  <w:szCs w:val="20"/>
                  <w:u w:val="none"/>
                </w:rPr>
                <w:delText>d = 0.36</w:delText>
              </w:r>
            </w:del>
          </w:p>
        </w:tc>
      </w:tr>
      <w:tr>
        <w:trPr>
          <w:trHeight w:val="360" w:hRule="atLeast"/>
        </w:trPr>
        <w:tc>
          <w:tcPr>
            <w:tcW w:w="1474" w:type="dxa"/>
            <w:vMerge w:val="continue"/>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238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43" w:author="Katharina Huefner" w:date="2023-06-09T15:54:00Z">
              <w:r>
                <w:rPr>
                  <w:rFonts w:eastAsia="Arial" w:cs="Arial"/>
                  <w:b w:val="false"/>
                  <w:i w:val="false"/>
                  <w:color w:val="000000"/>
                  <w:sz w:val="20"/>
                  <w:szCs w:val="20"/>
                  <w:u w:val="none"/>
                </w:rPr>
                <w:delText>SARS-CoV2</w:delText>
              </w:r>
            </w:del>
          </w:p>
        </w:tc>
        <w:tc>
          <w:tcPr>
            <w:tcW w:w="136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44" w:author="Katharina Huefner" w:date="2023-06-09T15:54:00Z">
              <w:r>
                <w:rPr>
                  <w:rFonts w:eastAsia="Arial" w:cs="Arial"/>
                  <w:b w:val="false"/>
                  <w:i w:val="false"/>
                  <w:color w:val="000000"/>
                  <w:sz w:val="20"/>
                  <w:szCs w:val="20"/>
                  <w:u w:val="none"/>
                </w:rPr>
                <w:delText>SARS-CoV-2</w:delText>
              </w:r>
            </w:del>
          </w:p>
        </w:tc>
        <w:tc>
          <w:tcPr>
            <w:tcW w:w="1247"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45" w:author="Katharina Huefner" w:date="2023-06-09T15:54:00Z">
              <w:r>
                <w:rPr>
                  <w:rFonts w:eastAsia="Arial" w:cs="Arial"/>
                  <w:b w:val="false"/>
                  <w:i w:val="false"/>
                  <w:color w:val="000000"/>
                  <w:sz w:val="20"/>
                  <w:szCs w:val="20"/>
                  <w:u w:val="none"/>
                </w:rPr>
                <w:delText>64</w:delText>
              </w:r>
            </w:del>
          </w:p>
        </w:tc>
        <w:tc>
          <w:tcPr>
            <w:tcW w:w="210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46" w:author="Katharina Huefner" w:date="2023-06-09T15:54:00Z">
              <w:r>
                <w:rPr>
                  <w:rFonts w:eastAsia="Arial" w:cs="Arial"/>
                  <w:b w:val="false"/>
                  <w:i w:val="false"/>
                  <w:color w:val="000000"/>
                  <w:sz w:val="20"/>
                  <w:szCs w:val="20"/>
                  <w:u w:val="none"/>
                </w:rPr>
                <w:delText>0.71 [IQR: 0.57 - 0.88]</w:delText>
                <w:br/>
                <w:delText>range: 0.18 - 1.4</w:delText>
              </w:r>
            </w:del>
          </w:p>
        </w:tc>
        <w:tc>
          <w:tcPr>
            <w:tcW w:w="153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47" w:author="Katharina Huefner" w:date="2023-06-09T15:54:00Z">
              <w:r>
                <w:rPr>
                  <w:rFonts w:eastAsia="Arial" w:cs="Arial"/>
                  <w:b w:val="false"/>
                  <w:i w:val="false"/>
                  <w:color w:val="000000"/>
                  <w:sz w:val="20"/>
                  <w:szCs w:val="20"/>
                  <w:u w:val="none"/>
                </w:rPr>
                <w:delText>p = 0.024</w:delText>
              </w:r>
            </w:del>
          </w:p>
        </w:tc>
        <w:tc>
          <w:tcPr>
            <w:tcW w:w="136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48" w:author="Katharina Huefner" w:date="2023-06-09T15:54:00Z">
              <w:r>
                <w:rPr>
                  <w:rFonts w:eastAsia="Arial" w:cs="Arial"/>
                  <w:b w:val="false"/>
                  <w:i w:val="false"/>
                  <w:color w:val="000000"/>
                  <w:sz w:val="20"/>
                  <w:szCs w:val="20"/>
                  <w:u w:val="none"/>
                </w:rPr>
                <w:delText>d = 0.36</w:delText>
              </w:r>
            </w:del>
          </w:p>
        </w:tc>
      </w:tr>
      <w:tr>
        <w:trPr>
          <w:trHeight w:val="360" w:hRule="atLeast"/>
        </w:trPr>
        <w:tc>
          <w:tcPr>
            <w:tcW w:w="1474" w:type="dxa"/>
            <w:vMerge w:val="restart"/>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49" w:author="Katharina Huefner" w:date="2023-06-09T15:54:00Z">
              <w:r>
                <w:rPr>
                  <w:rFonts w:eastAsia="Arial" w:cs="Arial"/>
                  <w:b w:val="false"/>
                  <w:i w:val="false"/>
                  <w:color w:val="000000"/>
                  <w:sz w:val="20"/>
                  <w:szCs w:val="20"/>
                  <w:u w:val="none"/>
                </w:rPr>
                <w:delText>log KYN/TRP</w:delText>
              </w:r>
            </w:del>
          </w:p>
        </w:tc>
        <w:tc>
          <w:tcPr>
            <w:tcW w:w="238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50" w:author="Katharina Huefner" w:date="2023-06-09T15:54:00Z">
              <w:r>
                <w:rPr>
                  <w:rFonts w:eastAsia="Arial" w:cs="Arial"/>
                  <w:b w:val="false"/>
                  <w:i w:val="false"/>
                  <w:color w:val="000000"/>
                  <w:sz w:val="20"/>
                  <w:szCs w:val="20"/>
                  <w:u w:val="none"/>
                </w:rPr>
                <w:delText>HADS, depression score</w:delText>
              </w:r>
            </w:del>
          </w:p>
        </w:tc>
        <w:tc>
          <w:tcPr>
            <w:tcW w:w="136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51" w:author="Katharina Huefner" w:date="2023-06-09T15:54:00Z">
              <w:r>
                <w:rPr>
                  <w:rFonts w:eastAsia="Arial" w:cs="Arial"/>
                  <w:b w:val="false"/>
                  <w:i w:val="false"/>
                  <w:color w:val="000000"/>
                  <w:sz w:val="20"/>
                  <w:szCs w:val="20"/>
                  <w:u w:val="none"/>
                </w:rPr>
                <w:delText>&lt; 8</w:delText>
              </w:r>
            </w:del>
          </w:p>
        </w:tc>
        <w:tc>
          <w:tcPr>
            <w:tcW w:w="1247"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52" w:author="Katharina Huefner" w:date="2023-06-09T15:54:00Z">
              <w:r>
                <w:rPr>
                  <w:rFonts w:eastAsia="Arial" w:cs="Arial"/>
                  <w:b w:val="false"/>
                  <w:i w:val="false"/>
                  <w:color w:val="000000"/>
                  <w:sz w:val="20"/>
                  <w:szCs w:val="20"/>
                  <w:u w:val="none"/>
                </w:rPr>
                <w:delText>124</w:delText>
              </w:r>
            </w:del>
          </w:p>
        </w:tc>
        <w:tc>
          <w:tcPr>
            <w:tcW w:w="210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53" w:author="Katharina Huefner" w:date="2023-06-09T15:54:00Z">
              <w:r>
                <w:rPr>
                  <w:rFonts w:eastAsia="Arial" w:cs="Arial"/>
                  <w:b w:val="false"/>
                  <w:i w:val="false"/>
                  <w:color w:val="000000"/>
                  <w:sz w:val="20"/>
                  <w:szCs w:val="20"/>
                  <w:u w:val="none"/>
                </w:rPr>
                <w:delText>-3.4 [IQR: -3.6 - -3.3]</w:delText>
                <w:br/>
                <w:delText>range: -4 - -2.8</w:delText>
              </w:r>
            </w:del>
          </w:p>
        </w:tc>
        <w:tc>
          <w:tcPr>
            <w:tcW w:w="153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54" w:author="Katharina Huefner" w:date="2023-06-09T15:54:00Z">
              <w:r>
                <w:rPr>
                  <w:rFonts w:eastAsia="Arial" w:cs="Arial"/>
                  <w:b w:val="false"/>
                  <w:i w:val="false"/>
                  <w:color w:val="000000"/>
                  <w:sz w:val="20"/>
                  <w:szCs w:val="20"/>
                  <w:u w:val="none"/>
                </w:rPr>
                <w:delText>ns (p = 0.85)</w:delText>
              </w:r>
            </w:del>
          </w:p>
        </w:tc>
        <w:tc>
          <w:tcPr>
            <w:tcW w:w="136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55" w:author="Katharina Huefner" w:date="2023-06-09T15:54:00Z">
              <w:r>
                <w:rPr>
                  <w:rFonts w:eastAsia="Arial" w:cs="Arial"/>
                  <w:b w:val="false"/>
                  <w:i w:val="false"/>
                  <w:color w:val="000000"/>
                  <w:sz w:val="20"/>
                  <w:szCs w:val="20"/>
                  <w:u w:val="none"/>
                </w:rPr>
                <w:delText>d = 0.036</w:delText>
              </w:r>
            </w:del>
          </w:p>
        </w:tc>
      </w:tr>
      <w:tr>
        <w:trPr>
          <w:trHeight w:val="360" w:hRule="atLeast"/>
        </w:trPr>
        <w:tc>
          <w:tcPr>
            <w:tcW w:w="1474" w:type="dxa"/>
            <w:vMerge w:val="continue"/>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238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56" w:author="Katharina Huefner" w:date="2023-06-09T15:54:00Z">
              <w:r>
                <w:rPr>
                  <w:rFonts w:eastAsia="Arial" w:cs="Arial"/>
                  <w:b w:val="false"/>
                  <w:i w:val="false"/>
                  <w:color w:val="000000"/>
                  <w:sz w:val="20"/>
                  <w:szCs w:val="20"/>
                  <w:u w:val="none"/>
                </w:rPr>
                <w:delText>HADS, depression score</w:delText>
              </w:r>
            </w:del>
          </w:p>
        </w:tc>
        <w:tc>
          <w:tcPr>
            <w:tcW w:w="136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57" w:author="Katharina Huefner" w:date="2023-06-09T15:54:00Z">
              <w:r>
                <w:rPr>
                  <w:rFonts w:eastAsia="Arial" w:cs="Arial"/>
                  <w:b w:val="false"/>
                  <w:i w:val="false"/>
                  <w:color w:val="000000"/>
                  <w:sz w:val="20"/>
                  <w:szCs w:val="20"/>
                  <w:u w:val="none"/>
                </w:rPr>
                <w:delText xml:space="preserve">≥ </w:delText>
              </w:r>
            </w:del>
            <w:del w:id="1258" w:author="Katharina Huefner" w:date="2023-06-09T15:54:00Z">
              <w:r>
                <w:rPr>
                  <w:rFonts w:eastAsia="Arial" w:cs="Arial"/>
                  <w:b w:val="false"/>
                  <w:i w:val="false"/>
                  <w:color w:val="000000"/>
                  <w:sz w:val="20"/>
                  <w:szCs w:val="20"/>
                  <w:u w:val="none"/>
                </w:rPr>
                <w:delText>8</w:delText>
              </w:r>
            </w:del>
          </w:p>
        </w:tc>
        <w:tc>
          <w:tcPr>
            <w:tcW w:w="1247"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59" w:author="Katharina Huefner" w:date="2023-06-09T15:54:00Z">
              <w:r>
                <w:rPr>
                  <w:rFonts w:eastAsia="Arial" w:cs="Arial"/>
                  <w:b w:val="false"/>
                  <w:i w:val="false"/>
                  <w:color w:val="000000"/>
                  <w:sz w:val="20"/>
                  <w:szCs w:val="20"/>
                  <w:u w:val="none"/>
                </w:rPr>
                <w:delText>41</w:delText>
              </w:r>
            </w:del>
          </w:p>
        </w:tc>
        <w:tc>
          <w:tcPr>
            <w:tcW w:w="210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60" w:author="Katharina Huefner" w:date="2023-06-09T15:54:00Z">
              <w:r>
                <w:rPr>
                  <w:rFonts w:eastAsia="Arial" w:cs="Arial"/>
                  <w:b w:val="false"/>
                  <w:i w:val="false"/>
                  <w:color w:val="000000"/>
                  <w:sz w:val="20"/>
                  <w:szCs w:val="20"/>
                  <w:u w:val="none"/>
                </w:rPr>
                <w:delText>-3.4 [IQR: -3.6 - -3.3]</w:delText>
                <w:br/>
                <w:delText>range: -4 - -2.7</w:delText>
              </w:r>
            </w:del>
          </w:p>
        </w:tc>
        <w:tc>
          <w:tcPr>
            <w:tcW w:w="153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61" w:author="Katharina Huefner" w:date="2023-06-09T15:54:00Z">
              <w:r>
                <w:rPr>
                  <w:rFonts w:eastAsia="Arial" w:cs="Arial"/>
                  <w:b w:val="false"/>
                  <w:i w:val="false"/>
                  <w:color w:val="000000"/>
                  <w:sz w:val="20"/>
                  <w:szCs w:val="20"/>
                  <w:u w:val="none"/>
                </w:rPr>
                <w:delText>ns (p = 0.85)</w:delText>
              </w:r>
            </w:del>
          </w:p>
        </w:tc>
        <w:tc>
          <w:tcPr>
            <w:tcW w:w="136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62" w:author="Katharina Huefner" w:date="2023-06-09T15:54:00Z">
              <w:r>
                <w:rPr>
                  <w:rFonts w:eastAsia="Arial" w:cs="Arial"/>
                  <w:b w:val="false"/>
                  <w:i w:val="false"/>
                  <w:color w:val="000000"/>
                  <w:sz w:val="20"/>
                  <w:szCs w:val="20"/>
                  <w:u w:val="none"/>
                </w:rPr>
                <w:delText>d = 0.036</w:delText>
              </w:r>
            </w:del>
          </w:p>
        </w:tc>
      </w:tr>
      <w:tr>
        <w:trPr>
          <w:trHeight w:val="360" w:hRule="atLeast"/>
        </w:trPr>
        <w:tc>
          <w:tcPr>
            <w:tcW w:w="1474" w:type="dxa"/>
            <w:vMerge w:val="continue"/>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238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63" w:author="Katharina Huefner" w:date="2023-06-09T15:54:00Z">
              <w:r>
                <w:rPr>
                  <w:rFonts w:eastAsia="Arial" w:cs="Arial"/>
                  <w:b w:val="false"/>
                  <w:i w:val="false"/>
                  <w:color w:val="000000"/>
                  <w:sz w:val="20"/>
                  <w:szCs w:val="20"/>
                  <w:u w:val="none"/>
                </w:rPr>
                <w:delText>SARS-CoV2</w:delText>
              </w:r>
            </w:del>
          </w:p>
        </w:tc>
        <w:tc>
          <w:tcPr>
            <w:tcW w:w="136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64" w:author="Katharina Huefner" w:date="2023-06-09T15:54:00Z">
              <w:r>
                <w:rPr>
                  <w:rFonts w:eastAsia="Arial" w:cs="Arial"/>
                  <w:b w:val="false"/>
                  <w:i w:val="false"/>
                  <w:color w:val="000000"/>
                  <w:sz w:val="20"/>
                  <w:szCs w:val="20"/>
                  <w:u w:val="none"/>
                </w:rPr>
                <w:delText>uninfected</w:delText>
              </w:r>
            </w:del>
          </w:p>
        </w:tc>
        <w:tc>
          <w:tcPr>
            <w:tcW w:w="1247"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65" w:author="Katharina Huefner" w:date="2023-06-09T15:54:00Z">
              <w:r>
                <w:rPr>
                  <w:rFonts w:eastAsia="Arial" w:cs="Arial"/>
                  <w:b w:val="false"/>
                  <w:i w:val="false"/>
                  <w:color w:val="000000"/>
                  <w:sz w:val="20"/>
                  <w:szCs w:val="20"/>
                  <w:u w:val="none"/>
                </w:rPr>
                <w:delText>101</w:delText>
              </w:r>
            </w:del>
          </w:p>
        </w:tc>
        <w:tc>
          <w:tcPr>
            <w:tcW w:w="210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66" w:author="Katharina Huefner" w:date="2023-06-09T15:54:00Z">
              <w:r>
                <w:rPr>
                  <w:rFonts w:eastAsia="Arial" w:cs="Arial"/>
                  <w:b w:val="false"/>
                  <w:i w:val="false"/>
                  <w:color w:val="000000"/>
                  <w:sz w:val="20"/>
                  <w:szCs w:val="20"/>
                  <w:u w:val="none"/>
                </w:rPr>
                <w:delText>-3.4 [IQR: -3.6 - -3.3]</w:delText>
                <w:br/>
                <w:delText>range: -4 - -2.7</w:delText>
              </w:r>
            </w:del>
          </w:p>
        </w:tc>
        <w:tc>
          <w:tcPr>
            <w:tcW w:w="153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67" w:author="Katharina Huefner" w:date="2023-06-09T15:54:00Z">
              <w:r>
                <w:rPr>
                  <w:rFonts w:eastAsia="Arial" w:cs="Arial"/>
                  <w:b w:val="false"/>
                  <w:i w:val="false"/>
                  <w:color w:val="000000"/>
                  <w:sz w:val="20"/>
                  <w:szCs w:val="20"/>
                  <w:u w:val="none"/>
                </w:rPr>
                <w:delText>ns (p = 0.35)</w:delText>
              </w:r>
            </w:del>
          </w:p>
        </w:tc>
        <w:tc>
          <w:tcPr>
            <w:tcW w:w="136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68" w:author="Katharina Huefner" w:date="2023-06-09T15:54:00Z">
              <w:r>
                <w:rPr>
                  <w:rFonts w:eastAsia="Arial" w:cs="Arial"/>
                  <w:b w:val="false"/>
                  <w:i w:val="false"/>
                  <w:color w:val="000000"/>
                  <w:sz w:val="20"/>
                  <w:szCs w:val="20"/>
                  <w:u w:val="none"/>
                </w:rPr>
                <w:delText>d = 0.15</w:delText>
              </w:r>
            </w:del>
          </w:p>
        </w:tc>
      </w:tr>
      <w:tr>
        <w:trPr>
          <w:trHeight w:val="360" w:hRule="atLeast"/>
        </w:trPr>
        <w:tc>
          <w:tcPr>
            <w:tcW w:w="1474" w:type="dxa"/>
            <w:vMerge w:val="continue"/>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238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69" w:author="Katharina Huefner" w:date="2023-06-09T15:54:00Z">
              <w:r>
                <w:rPr>
                  <w:rFonts w:eastAsia="Arial" w:cs="Arial"/>
                  <w:b w:val="false"/>
                  <w:i w:val="false"/>
                  <w:color w:val="000000"/>
                  <w:sz w:val="20"/>
                  <w:szCs w:val="20"/>
                  <w:u w:val="none"/>
                </w:rPr>
                <w:delText>SARS-CoV2</w:delText>
              </w:r>
            </w:del>
          </w:p>
        </w:tc>
        <w:tc>
          <w:tcPr>
            <w:tcW w:w="136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70" w:author="Katharina Huefner" w:date="2023-06-09T15:54:00Z">
              <w:r>
                <w:rPr>
                  <w:rFonts w:eastAsia="Arial" w:cs="Arial"/>
                  <w:b w:val="false"/>
                  <w:i w:val="false"/>
                  <w:color w:val="000000"/>
                  <w:sz w:val="20"/>
                  <w:szCs w:val="20"/>
                  <w:u w:val="none"/>
                </w:rPr>
                <w:delText>SARS-CoV-2</w:delText>
              </w:r>
            </w:del>
          </w:p>
        </w:tc>
        <w:tc>
          <w:tcPr>
            <w:tcW w:w="1247"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71" w:author="Katharina Huefner" w:date="2023-06-09T15:54:00Z">
              <w:r>
                <w:rPr>
                  <w:rFonts w:eastAsia="Arial" w:cs="Arial"/>
                  <w:b w:val="false"/>
                  <w:i w:val="false"/>
                  <w:color w:val="000000"/>
                  <w:sz w:val="20"/>
                  <w:szCs w:val="20"/>
                  <w:u w:val="none"/>
                </w:rPr>
                <w:delText>64</w:delText>
              </w:r>
            </w:del>
          </w:p>
        </w:tc>
        <w:tc>
          <w:tcPr>
            <w:tcW w:w="210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72" w:author="Katharina Huefner" w:date="2023-06-09T15:54:00Z">
              <w:r>
                <w:rPr>
                  <w:rFonts w:eastAsia="Arial" w:cs="Arial"/>
                  <w:b w:val="false"/>
                  <w:i w:val="false"/>
                  <w:color w:val="000000"/>
                  <w:sz w:val="20"/>
                  <w:szCs w:val="20"/>
                  <w:u w:val="none"/>
                </w:rPr>
                <w:delText>-3.4 [IQR: -3.5 - -3.3]</w:delText>
                <w:br/>
                <w:delText>range: -3.8 - -2.8</w:delText>
              </w:r>
            </w:del>
          </w:p>
        </w:tc>
        <w:tc>
          <w:tcPr>
            <w:tcW w:w="153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73" w:author="Katharina Huefner" w:date="2023-06-09T15:54:00Z">
              <w:r>
                <w:rPr>
                  <w:rFonts w:eastAsia="Arial" w:cs="Arial"/>
                  <w:b w:val="false"/>
                  <w:i w:val="false"/>
                  <w:color w:val="000000"/>
                  <w:sz w:val="20"/>
                  <w:szCs w:val="20"/>
                  <w:u w:val="none"/>
                </w:rPr>
                <w:delText>ns (p = 0.35)</w:delText>
              </w:r>
            </w:del>
          </w:p>
        </w:tc>
        <w:tc>
          <w:tcPr>
            <w:tcW w:w="136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74" w:author="Katharina Huefner" w:date="2023-06-09T15:54:00Z">
              <w:r>
                <w:rPr>
                  <w:rFonts w:eastAsia="Arial" w:cs="Arial"/>
                  <w:b w:val="false"/>
                  <w:i w:val="false"/>
                  <w:color w:val="000000"/>
                  <w:sz w:val="20"/>
                  <w:szCs w:val="20"/>
                  <w:u w:val="none"/>
                </w:rPr>
                <w:delText>d = 0.15</w:delText>
              </w:r>
            </w:del>
          </w:p>
        </w:tc>
      </w:tr>
      <w:tr>
        <w:trPr>
          <w:trHeight w:val="360" w:hRule="atLeast"/>
        </w:trPr>
        <w:tc>
          <w:tcPr>
            <w:tcW w:w="1474" w:type="dxa"/>
            <w:vMerge w:val="restart"/>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75" w:author="Katharina Huefner" w:date="2023-06-09T15:54:00Z">
              <w:r>
                <w:rPr>
                  <w:rFonts w:eastAsia="Arial" w:cs="Arial"/>
                  <w:b w:val="false"/>
                  <w:i w:val="false"/>
                  <w:color w:val="000000"/>
                  <w:sz w:val="20"/>
                  <w:szCs w:val="20"/>
                  <w:u w:val="none"/>
                </w:rPr>
                <w:delText>log PHE</w:delText>
              </w:r>
            </w:del>
          </w:p>
        </w:tc>
        <w:tc>
          <w:tcPr>
            <w:tcW w:w="238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76" w:author="Katharina Huefner" w:date="2023-06-09T15:54:00Z">
              <w:r>
                <w:rPr>
                  <w:rFonts w:eastAsia="Arial" w:cs="Arial"/>
                  <w:b w:val="false"/>
                  <w:i w:val="false"/>
                  <w:color w:val="000000"/>
                  <w:sz w:val="20"/>
                  <w:szCs w:val="20"/>
                  <w:u w:val="none"/>
                </w:rPr>
                <w:delText>SARS-CoV2</w:delText>
              </w:r>
            </w:del>
          </w:p>
        </w:tc>
        <w:tc>
          <w:tcPr>
            <w:tcW w:w="136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77" w:author="Katharina Huefner" w:date="2023-06-09T15:54:00Z">
              <w:r>
                <w:rPr>
                  <w:rFonts w:eastAsia="Arial" w:cs="Arial"/>
                  <w:b w:val="false"/>
                  <w:i w:val="false"/>
                  <w:color w:val="000000"/>
                  <w:sz w:val="20"/>
                  <w:szCs w:val="20"/>
                  <w:u w:val="none"/>
                </w:rPr>
                <w:delText>uninfected</w:delText>
              </w:r>
            </w:del>
          </w:p>
        </w:tc>
        <w:tc>
          <w:tcPr>
            <w:tcW w:w="1247"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78" w:author="Katharina Huefner" w:date="2023-06-09T15:54:00Z">
              <w:r>
                <w:rPr>
                  <w:rFonts w:eastAsia="Arial" w:cs="Arial"/>
                  <w:b w:val="false"/>
                  <w:i w:val="false"/>
                  <w:color w:val="000000"/>
                  <w:sz w:val="20"/>
                  <w:szCs w:val="20"/>
                  <w:u w:val="none"/>
                </w:rPr>
                <w:delText>101</w:delText>
              </w:r>
            </w:del>
          </w:p>
        </w:tc>
        <w:tc>
          <w:tcPr>
            <w:tcW w:w="210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79" w:author="Katharina Huefner" w:date="2023-06-09T15:54:00Z">
              <w:r>
                <w:rPr>
                  <w:rFonts w:eastAsia="Arial" w:cs="Arial"/>
                  <w:b w:val="false"/>
                  <w:i w:val="false"/>
                  <w:color w:val="000000"/>
                  <w:sz w:val="20"/>
                  <w:szCs w:val="20"/>
                  <w:u w:val="none"/>
                </w:rPr>
                <w:delText>4.2 [IQR: 4.1 - 4.4]</w:delText>
                <w:br/>
                <w:delText>range: 3.6 - 4.9</w:delText>
              </w:r>
            </w:del>
          </w:p>
        </w:tc>
        <w:tc>
          <w:tcPr>
            <w:tcW w:w="153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80" w:author="Katharina Huefner" w:date="2023-06-09T15:54:00Z">
              <w:r>
                <w:rPr>
                  <w:rFonts w:eastAsia="Arial" w:cs="Arial"/>
                  <w:b w:val="false"/>
                  <w:i w:val="false"/>
                  <w:color w:val="000000"/>
                  <w:sz w:val="20"/>
                  <w:szCs w:val="20"/>
                  <w:u w:val="none"/>
                </w:rPr>
                <w:delText>ns (p = 0.51)</w:delText>
              </w:r>
            </w:del>
          </w:p>
        </w:tc>
        <w:tc>
          <w:tcPr>
            <w:tcW w:w="136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81" w:author="Katharina Huefner" w:date="2023-06-09T15:54:00Z">
              <w:r>
                <w:rPr>
                  <w:rFonts w:eastAsia="Arial" w:cs="Arial"/>
                  <w:b w:val="false"/>
                  <w:i w:val="false"/>
                  <w:color w:val="000000"/>
                  <w:sz w:val="20"/>
                  <w:szCs w:val="20"/>
                  <w:u w:val="none"/>
                </w:rPr>
                <w:delText>d = 0.11</w:delText>
              </w:r>
            </w:del>
          </w:p>
        </w:tc>
      </w:tr>
      <w:tr>
        <w:trPr>
          <w:trHeight w:val="360" w:hRule="atLeast"/>
        </w:trPr>
        <w:tc>
          <w:tcPr>
            <w:tcW w:w="1474" w:type="dxa"/>
            <w:vMerge w:val="continue"/>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238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82" w:author="Katharina Huefner" w:date="2023-06-09T15:54:00Z">
              <w:r>
                <w:rPr>
                  <w:rFonts w:eastAsia="Arial" w:cs="Arial"/>
                  <w:b w:val="false"/>
                  <w:i w:val="false"/>
                  <w:color w:val="000000"/>
                  <w:sz w:val="20"/>
                  <w:szCs w:val="20"/>
                  <w:u w:val="none"/>
                </w:rPr>
                <w:delText>SARS-CoV2</w:delText>
              </w:r>
            </w:del>
          </w:p>
        </w:tc>
        <w:tc>
          <w:tcPr>
            <w:tcW w:w="136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83" w:author="Katharina Huefner" w:date="2023-06-09T15:54:00Z">
              <w:r>
                <w:rPr>
                  <w:rFonts w:eastAsia="Arial" w:cs="Arial"/>
                  <w:b w:val="false"/>
                  <w:i w:val="false"/>
                  <w:color w:val="000000"/>
                  <w:sz w:val="20"/>
                  <w:szCs w:val="20"/>
                  <w:u w:val="none"/>
                </w:rPr>
                <w:delText>SARS-CoV-2</w:delText>
              </w:r>
            </w:del>
          </w:p>
        </w:tc>
        <w:tc>
          <w:tcPr>
            <w:tcW w:w="1247"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84" w:author="Katharina Huefner" w:date="2023-06-09T15:54:00Z">
              <w:r>
                <w:rPr>
                  <w:rFonts w:eastAsia="Arial" w:cs="Arial"/>
                  <w:b w:val="false"/>
                  <w:i w:val="false"/>
                  <w:color w:val="000000"/>
                  <w:sz w:val="20"/>
                  <w:szCs w:val="20"/>
                  <w:u w:val="none"/>
                </w:rPr>
                <w:delText>64</w:delText>
              </w:r>
            </w:del>
          </w:p>
        </w:tc>
        <w:tc>
          <w:tcPr>
            <w:tcW w:w="210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85" w:author="Katharina Huefner" w:date="2023-06-09T15:54:00Z">
              <w:r>
                <w:rPr>
                  <w:rFonts w:eastAsia="Arial" w:cs="Arial"/>
                  <w:b w:val="false"/>
                  <w:i w:val="false"/>
                  <w:color w:val="000000"/>
                  <w:sz w:val="20"/>
                  <w:szCs w:val="20"/>
                  <w:u w:val="none"/>
                </w:rPr>
                <w:delText>4.2 [IQR: 4.1 - 4.3]</w:delText>
                <w:br/>
                <w:delText>range: 3.7 - 5.3</w:delText>
              </w:r>
            </w:del>
          </w:p>
        </w:tc>
        <w:tc>
          <w:tcPr>
            <w:tcW w:w="153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86" w:author="Katharina Huefner" w:date="2023-06-09T15:54:00Z">
              <w:r>
                <w:rPr>
                  <w:rFonts w:eastAsia="Arial" w:cs="Arial"/>
                  <w:b w:val="false"/>
                  <w:i w:val="false"/>
                  <w:color w:val="000000"/>
                  <w:sz w:val="20"/>
                  <w:szCs w:val="20"/>
                  <w:u w:val="none"/>
                </w:rPr>
                <w:delText>ns (p = 0.51)</w:delText>
              </w:r>
            </w:del>
          </w:p>
        </w:tc>
        <w:tc>
          <w:tcPr>
            <w:tcW w:w="136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87" w:author="Katharina Huefner" w:date="2023-06-09T15:54:00Z">
              <w:r>
                <w:rPr>
                  <w:rFonts w:eastAsia="Arial" w:cs="Arial"/>
                  <w:b w:val="false"/>
                  <w:i w:val="false"/>
                  <w:color w:val="000000"/>
                  <w:sz w:val="20"/>
                  <w:szCs w:val="20"/>
                  <w:u w:val="none"/>
                </w:rPr>
                <w:delText>d = 0.11</w:delText>
              </w:r>
            </w:del>
          </w:p>
        </w:tc>
      </w:tr>
      <w:tr>
        <w:trPr>
          <w:trHeight w:val="360" w:hRule="atLeast"/>
        </w:trPr>
        <w:tc>
          <w:tcPr>
            <w:tcW w:w="1474" w:type="dxa"/>
            <w:vMerge w:val="restart"/>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88" w:author="Katharina Huefner" w:date="2023-06-09T15:54:00Z">
              <w:r>
                <w:rPr>
                  <w:rFonts w:eastAsia="Arial" w:cs="Arial"/>
                  <w:b w:val="false"/>
                  <w:i w:val="false"/>
                  <w:color w:val="000000"/>
                  <w:sz w:val="20"/>
                  <w:szCs w:val="20"/>
                  <w:u w:val="none"/>
                </w:rPr>
                <w:delText>log TYR</w:delText>
              </w:r>
            </w:del>
          </w:p>
        </w:tc>
        <w:tc>
          <w:tcPr>
            <w:tcW w:w="238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89" w:author="Katharina Huefner" w:date="2023-06-09T15:54:00Z">
              <w:r>
                <w:rPr>
                  <w:rFonts w:eastAsia="Arial" w:cs="Arial"/>
                  <w:b w:val="false"/>
                  <w:i w:val="false"/>
                  <w:color w:val="000000"/>
                  <w:sz w:val="20"/>
                  <w:szCs w:val="20"/>
                  <w:u w:val="none"/>
                </w:rPr>
                <w:delText>SARS-CoV2</w:delText>
              </w:r>
            </w:del>
          </w:p>
        </w:tc>
        <w:tc>
          <w:tcPr>
            <w:tcW w:w="136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90" w:author="Katharina Huefner" w:date="2023-06-09T15:54:00Z">
              <w:r>
                <w:rPr>
                  <w:rFonts w:eastAsia="Arial" w:cs="Arial"/>
                  <w:b w:val="false"/>
                  <w:i w:val="false"/>
                  <w:color w:val="000000"/>
                  <w:sz w:val="20"/>
                  <w:szCs w:val="20"/>
                  <w:u w:val="none"/>
                </w:rPr>
                <w:delText>uninfected</w:delText>
              </w:r>
            </w:del>
          </w:p>
        </w:tc>
        <w:tc>
          <w:tcPr>
            <w:tcW w:w="1247"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91" w:author="Katharina Huefner" w:date="2023-06-09T15:54:00Z">
              <w:r>
                <w:rPr>
                  <w:rFonts w:eastAsia="Arial" w:cs="Arial"/>
                  <w:b w:val="false"/>
                  <w:i w:val="false"/>
                  <w:color w:val="000000"/>
                  <w:sz w:val="20"/>
                  <w:szCs w:val="20"/>
                  <w:u w:val="none"/>
                </w:rPr>
                <w:delText>101</w:delText>
              </w:r>
            </w:del>
          </w:p>
        </w:tc>
        <w:tc>
          <w:tcPr>
            <w:tcW w:w="210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92" w:author="Katharina Huefner" w:date="2023-06-09T15:54:00Z">
              <w:r>
                <w:rPr>
                  <w:rFonts w:eastAsia="Arial" w:cs="Arial"/>
                  <w:b w:val="false"/>
                  <w:i w:val="false"/>
                  <w:color w:val="000000"/>
                  <w:sz w:val="20"/>
                  <w:szCs w:val="20"/>
                  <w:u w:val="none"/>
                </w:rPr>
                <w:delText>4.2 [IQR: 4 - 4.4]</w:delText>
                <w:br/>
                <w:delText>range: 3.6 - 5</w:delText>
              </w:r>
            </w:del>
          </w:p>
        </w:tc>
        <w:tc>
          <w:tcPr>
            <w:tcW w:w="153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93" w:author="Katharina Huefner" w:date="2023-06-09T15:54:00Z">
              <w:r>
                <w:rPr>
                  <w:rFonts w:eastAsia="Arial" w:cs="Arial"/>
                  <w:b w:val="false"/>
                  <w:i w:val="false"/>
                  <w:color w:val="000000"/>
                  <w:sz w:val="20"/>
                  <w:szCs w:val="20"/>
                  <w:u w:val="none"/>
                </w:rPr>
                <w:delText>ns (p = 0.21)</w:delText>
              </w:r>
            </w:del>
          </w:p>
        </w:tc>
        <w:tc>
          <w:tcPr>
            <w:tcW w:w="136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94" w:author="Katharina Huefner" w:date="2023-06-09T15:54:00Z">
              <w:r>
                <w:rPr>
                  <w:rFonts w:eastAsia="Arial" w:cs="Arial"/>
                  <w:b w:val="false"/>
                  <w:i w:val="false"/>
                  <w:color w:val="000000"/>
                  <w:sz w:val="20"/>
                  <w:szCs w:val="20"/>
                  <w:u w:val="none"/>
                </w:rPr>
                <w:delText>d = 0.2</w:delText>
              </w:r>
            </w:del>
          </w:p>
        </w:tc>
      </w:tr>
      <w:tr>
        <w:trPr>
          <w:trHeight w:val="360" w:hRule="atLeast"/>
        </w:trPr>
        <w:tc>
          <w:tcPr>
            <w:tcW w:w="1474" w:type="dxa"/>
            <w:vMerge w:val="continue"/>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238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95" w:author="Katharina Huefner" w:date="2023-06-09T15:54:00Z">
              <w:r>
                <w:rPr>
                  <w:rFonts w:eastAsia="Arial" w:cs="Arial"/>
                  <w:b w:val="false"/>
                  <w:i w:val="false"/>
                  <w:color w:val="000000"/>
                  <w:sz w:val="20"/>
                  <w:szCs w:val="20"/>
                  <w:u w:val="none"/>
                </w:rPr>
                <w:delText>SARS-CoV2</w:delText>
              </w:r>
            </w:del>
          </w:p>
        </w:tc>
        <w:tc>
          <w:tcPr>
            <w:tcW w:w="136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96" w:author="Katharina Huefner" w:date="2023-06-09T15:54:00Z">
              <w:r>
                <w:rPr>
                  <w:rFonts w:eastAsia="Arial" w:cs="Arial"/>
                  <w:b w:val="false"/>
                  <w:i w:val="false"/>
                  <w:color w:val="000000"/>
                  <w:sz w:val="20"/>
                  <w:szCs w:val="20"/>
                  <w:u w:val="none"/>
                </w:rPr>
                <w:delText>SARS-CoV-2</w:delText>
              </w:r>
            </w:del>
          </w:p>
        </w:tc>
        <w:tc>
          <w:tcPr>
            <w:tcW w:w="1247"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97" w:author="Katharina Huefner" w:date="2023-06-09T15:54:00Z">
              <w:r>
                <w:rPr>
                  <w:rFonts w:eastAsia="Arial" w:cs="Arial"/>
                  <w:b w:val="false"/>
                  <w:i w:val="false"/>
                  <w:color w:val="000000"/>
                  <w:sz w:val="20"/>
                  <w:szCs w:val="20"/>
                  <w:u w:val="none"/>
                </w:rPr>
                <w:delText>64</w:delText>
              </w:r>
            </w:del>
          </w:p>
        </w:tc>
        <w:tc>
          <w:tcPr>
            <w:tcW w:w="210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98" w:author="Katharina Huefner" w:date="2023-06-09T15:54:00Z">
              <w:r>
                <w:rPr>
                  <w:rFonts w:eastAsia="Arial" w:cs="Arial"/>
                  <w:b w:val="false"/>
                  <w:i w:val="false"/>
                  <w:color w:val="000000"/>
                  <w:sz w:val="20"/>
                  <w:szCs w:val="20"/>
                  <w:u w:val="none"/>
                </w:rPr>
                <w:delText>4.2 [IQR: 4 - 4.4]</w:delText>
                <w:br/>
                <w:delText>range: 3.7 - 5.1</w:delText>
              </w:r>
            </w:del>
          </w:p>
        </w:tc>
        <w:tc>
          <w:tcPr>
            <w:tcW w:w="153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299" w:author="Katharina Huefner" w:date="2023-06-09T15:54:00Z">
              <w:r>
                <w:rPr>
                  <w:rFonts w:eastAsia="Arial" w:cs="Arial"/>
                  <w:b w:val="false"/>
                  <w:i w:val="false"/>
                  <w:color w:val="000000"/>
                  <w:sz w:val="20"/>
                  <w:szCs w:val="20"/>
                  <w:u w:val="none"/>
                </w:rPr>
                <w:delText>ns (p = 0.21)</w:delText>
              </w:r>
            </w:del>
          </w:p>
        </w:tc>
        <w:tc>
          <w:tcPr>
            <w:tcW w:w="136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300" w:author="Katharina Huefner" w:date="2023-06-09T15:54:00Z">
              <w:r>
                <w:rPr>
                  <w:rFonts w:eastAsia="Arial" w:cs="Arial"/>
                  <w:b w:val="false"/>
                  <w:i w:val="false"/>
                  <w:color w:val="000000"/>
                  <w:sz w:val="20"/>
                  <w:szCs w:val="20"/>
                  <w:u w:val="none"/>
                </w:rPr>
                <w:delText>d = 0.2</w:delText>
              </w:r>
            </w:del>
          </w:p>
        </w:tc>
      </w:tr>
      <w:tr>
        <w:trPr>
          <w:trHeight w:val="360" w:hRule="atLeast"/>
        </w:trPr>
        <w:tc>
          <w:tcPr>
            <w:tcW w:w="1474" w:type="dxa"/>
            <w:vMerge w:val="restart"/>
            <w:tcBorders>
              <w:top w:val="single" w:sz="6"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301" w:author="Katharina Huefner" w:date="2023-06-09T15:54:00Z">
              <w:r>
                <w:rPr>
                  <w:rFonts w:eastAsia="Arial" w:cs="Arial"/>
                  <w:b w:val="false"/>
                  <w:i w:val="false"/>
                  <w:color w:val="000000"/>
                  <w:sz w:val="20"/>
                  <w:szCs w:val="20"/>
                  <w:u w:val="none"/>
                </w:rPr>
                <w:delText>sqrt PHE/TYR</w:delText>
              </w:r>
            </w:del>
          </w:p>
        </w:tc>
        <w:tc>
          <w:tcPr>
            <w:tcW w:w="2381"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302" w:author="Katharina Huefner" w:date="2023-06-09T15:54:00Z">
              <w:r>
                <w:rPr>
                  <w:rFonts w:eastAsia="Arial" w:cs="Arial"/>
                  <w:b w:val="false"/>
                  <w:i w:val="false"/>
                  <w:color w:val="000000"/>
                  <w:sz w:val="20"/>
                  <w:szCs w:val="20"/>
                  <w:u w:val="none"/>
                </w:rPr>
                <w:delText>SARS-CoV2</w:delText>
              </w:r>
            </w:del>
          </w:p>
        </w:tc>
        <w:tc>
          <w:tcPr>
            <w:tcW w:w="136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303" w:author="Katharina Huefner" w:date="2023-06-09T15:54:00Z">
              <w:r>
                <w:rPr>
                  <w:rFonts w:eastAsia="Arial" w:cs="Arial"/>
                  <w:b w:val="false"/>
                  <w:i w:val="false"/>
                  <w:color w:val="000000"/>
                  <w:sz w:val="20"/>
                  <w:szCs w:val="20"/>
                  <w:u w:val="none"/>
                </w:rPr>
                <w:delText>uninfected</w:delText>
              </w:r>
            </w:del>
          </w:p>
        </w:tc>
        <w:tc>
          <w:tcPr>
            <w:tcW w:w="1247"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304" w:author="Katharina Huefner" w:date="2023-06-09T15:54:00Z">
              <w:r>
                <w:rPr>
                  <w:rFonts w:eastAsia="Arial" w:cs="Arial"/>
                  <w:b w:val="false"/>
                  <w:i w:val="false"/>
                  <w:color w:val="000000"/>
                  <w:sz w:val="20"/>
                  <w:szCs w:val="20"/>
                  <w:u w:val="none"/>
                </w:rPr>
                <w:delText>101</w:delText>
              </w:r>
            </w:del>
          </w:p>
        </w:tc>
        <w:tc>
          <w:tcPr>
            <w:tcW w:w="210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305" w:author="Katharina Huefner" w:date="2023-06-09T15:54:00Z">
              <w:r>
                <w:rPr>
                  <w:rFonts w:eastAsia="Arial" w:cs="Arial"/>
                  <w:b w:val="false"/>
                  <w:i w:val="false"/>
                  <w:color w:val="000000"/>
                  <w:sz w:val="20"/>
                  <w:szCs w:val="20"/>
                  <w:u w:val="none"/>
                </w:rPr>
                <w:delText>1 [IQR: 0.96 - 1.1]</w:delText>
                <w:br/>
                <w:delText>range: 0.78 - 1.4</w:delText>
              </w:r>
            </w:del>
          </w:p>
        </w:tc>
        <w:tc>
          <w:tcPr>
            <w:tcW w:w="153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306" w:author="Katharina Huefner" w:date="2023-06-09T15:54:00Z">
              <w:r>
                <w:rPr>
                  <w:rFonts w:eastAsia="Arial" w:cs="Arial"/>
                  <w:b w:val="false"/>
                  <w:i w:val="false"/>
                  <w:color w:val="000000"/>
                  <w:sz w:val="20"/>
                  <w:szCs w:val="20"/>
                  <w:u w:val="none"/>
                </w:rPr>
                <w:delText>p = 0.031</w:delText>
              </w:r>
            </w:del>
          </w:p>
        </w:tc>
        <w:tc>
          <w:tcPr>
            <w:tcW w:w="1360" w:type="dxa"/>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307" w:author="Katharina Huefner" w:date="2023-06-09T15:54:00Z">
              <w:r>
                <w:rPr>
                  <w:rFonts w:eastAsia="Arial" w:cs="Arial"/>
                  <w:b w:val="false"/>
                  <w:i w:val="false"/>
                  <w:color w:val="000000"/>
                  <w:sz w:val="20"/>
                  <w:szCs w:val="20"/>
                  <w:u w:val="none"/>
                </w:rPr>
                <w:delText>d = 0.35</w:delText>
              </w:r>
            </w:del>
          </w:p>
        </w:tc>
      </w:tr>
      <w:tr>
        <w:trPr>
          <w:trHeight w:val="360" w:hRule="atLeast"/>
        </w:trPr>
        <w:tc>
          <w:tcPr>
            <w:tcW w:w="1474" w:type="dxa"/>
            <w:vMerge w:val="continue"/>
            <w:tcBorders>
              <w:top w:val="single" w:sz="12"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pPr>
            <w:r>
              <w:rPr/>
            </w:r>
          </w:p>
        </w:tc>
        <w:tc>
          <w:tcPr>
            <w:tcW w:w="2381" w:type="dxa"/>
            <w:tcBorders>
              <w:top w:val="single" w:sz="6"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308" w:author="Katharina Huefner" w:date="2023-06-09T15:54:00Z">
              <w:r>
                <w:rPr>
                  <w:rFonts w:eastAsia="Arial" w:cs="Arial"/>
                  <w:b w:val="false"/>
                  <w:i w:val="false"/>
                  <w:color w:val="000000"/>
                  <w:sz w:val="20"/>
                  <w:szCs w:val="20"/>
                  <w:u w:val="none"/>
                </w:rPr>
                <w:delText>SARS-CoV2</w:delText>
              </w:r>
            </w:del>
          </w:p>
        </w:tc>
        <w:tc>
          <w:tcPr>
            <w:tcW w:w="1360" w:type="dxa"/>
            <w:tcBorders>
              <w:top w:val="single" w:sz="6"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309" w:author="Katharina Huefner" w:date="2023-06-09T15:54:00Z">
              <w:r>
                <w:rPr>
                  <w:rFonts w:eastAsia="Arial" w:cs="Arial"/>
                  <w:b w:val="false"/>
                  <w:i w:val="false"/>
                  <w:color w:val="000000"/>
                  <w:sz w:val="20"/>
                  <w:szCs w:val="20"/>
                  <w:u w:val="none"/>
                </w:rPr>
                <w:delText>SARS-CoV-2</w:delText>
              </w:r>
            </w:del>
          </w:p>
        </w:tc>
        <w:tc>
          <w:tcPr>
            <w:tcW w:w="1247" w:type="dxa"/>
            <w:tcBorders>
              <w:top w:val="single" w:sz="6"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310" w:author="Katharina Huefner" w:date="2023-06-09T15:54:00Z">
              <w:r>
                <w:rPr>
                  <w:rFonts w:eastAsia="Arial" w:cs="Arial"/>
                  <w:b w:val="false"/>
                  <w:i w:val="false"/>
                  <w:color w:val="000000"/>
                  <w:sz w:val="20"/>
                  <w:szCs w:val="20"/>
                  <w:u w:val="none"/>
                </w:rPr>
                <w:delText>64</w:delText>
              </w:r>
            </w:del>
          </w:p>
        </w:tc>
        <w:tc>
          <w:tcPr>
            <w:tcW w:w="2100" w:type="dxa"/>
            <w:tcBorders>
              <w:top w:val="single" w:sz="6"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311" w:author="Katharina Huefner" w:date="2023-06-09T15:54:00Z">
              <w:r>
                <w:rPr>
                  <w:rFonts w:eastAsia="Arial" w:cs="Arial"/>
                  <w:b w:val="false"/>
                  <w:i w:val="false"/>
                  <w:color w:val="000000"/>
                  <w:sz w:val="20"/>
                  <w:szCs w:val="20"/>
                  <w:u w:val="none"/>
                </w:rPr>
                <w:delText>0.98 [IQR: 0.9 - 1]</w:delText>
                <w:br/>
                <w:delText>range: 0.79 - 1.6</w:delText>
              </w:r>
            </w:del>
          </w:p>
        </w:tc>
        <w:tc>
          <w:tcPr>
            <w:tcW w:w="1530" w:type="dxa"/>
            <w:tcBorders>
              <w:top w:val="single" w:sz="6"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312" w:author="Katharina Huefner" w:date="2023-06-09T15:54:00Z">
              <w:r>
                <w:rPr>
                  <w:rFonts w:eastAsia="Arial" w:cs="Arial"/>
                  <w:b w:val="false"/>
                  <w:i w:val="false"/>
                  <w:color w:val="000000"/>
                  <w:sz w:val="20"/>
                  <w:szCs w:val="20"/>
                  <w:u w:val="none"/>
                </w:rPr>
                <w:delText>p = 0.031</w:delText>
              </w:r>
            </w:del>
          </w:p>
        </w:tc>
        <w:tc>
          <w:tcPr>
            <w:tcW w:w="1360" w:type="dxa"/>
            <w:tcBorders>
              <w:top w:val="single" w:sz="6" w:space="0" w:color="666666"/>
              <w:bottom w:val="single" w:sz="12"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313" w:author="Katharina Huefner" w:date="2023-06-09T15:54:00Z">
              <w:r>
                <w:rPr>
                  <w:rFonts w:eastAsia="Arial" w:cs="Arial"/>
                  <w:b w:val="false"/>
                  <w:i w:val="false"/>
                  <w:color w:val="000000"/>
                  <w:sz w:val="20"/>
                  <w:szCs w:val="20"/>
                  <w:u w:val="none"/>
                </w:rPr>
                <w:delText>d = 0.35</w:delText>
              </w:r>
            </w:del>
          </w:p>
        </w:tc>
      </w:tr>
      <w:tr>
        <w:trPr>
          <w:trHeight w:val="360" w:hRule="atLeast"/>
        </w:trPr>
        <w:tc>
          <w:tcPr>
            <w:tcW w:w="11452" w:type="dxa"/>
            <w:gridSpan w:val="7"/>
            <w:tcBorders>
              <w:top w:val="single" w:sz="12"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314" w:author="Katharina Huefner" w:date="2023-06-09T15:54:00Z">
              <w:r>
                <w:rPr>
                  <w:rFonts w:eastAsia="Arial" w:cs="Arial"/>
                  <w:b w:val="false"/>
                  <w:i w:val="false"/>
                  <w:color w:val="000000"/>
                  <w:sz w:val="20"/>
                  <w:szCs w:val="20"/>
                  <w:u w:val="none"/>
                  <w:vertAlign w:val="superscript"/>
                </w:rPr>
                <w:delText>a</w:delText>
              </w:r>
            </w:del>
            <w:del w:id="1315" w:author="Katharina Huefner" w:date="2023-06-09T15:54:00Z">
              <w:r>
                <w:rPr>
                  <w:rFonts w:eastAsia="Arial" w:cs="Arial"/>
                  <w:b w:val="false"/>
                  <w:i w:val="false"/>
                  <w:color w:val="000000"/>
                  <w:sz w:val="20"/>
                  <w:szCs w:val="20"/>
                  <w:u w:val="none"/>
                </w:rPr>
                <w:delText>TRP: tryptophan; KYN: kynurenine; KYN/TRP: kynurenine - tryptophan ratio; PHE: phenylalanine; TYR: tyrosine; PHE/TYR: phenylalanine - tyrosine ratio.</w:delText>
              </w:r>
            </w:del>
          </w:p>
        </w:tc>
      </w:tr>
      <w:tr>
        <w:trPr>
          <w:trHeight w:val="360" w:hRule="atLeast"/>
        </w:trPr>
        <w:tc>
          <w:tcPr>
            <w:tcW w:w="11452" w:type="dxa"/>
            <w:gridSpan w:val="7"/>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316" w:author="Katharina Huefner" w:date="2023-06-09T15:54:00Z">
              <w:r>
                <w:rPr>
                  <w:rFonts w:eastAsia="Arial" w:cs="Arial"/>
                  <w:b w:val="false"/>
                  <w:i w:val="false"/>
                  <w:color w:val="000000"/>
                  <w:sz w:val="20"/>
                  <w:szCs w:val="20"/>
                  <w:u w:val="none"/>
                  <w:vertAlign w:val="superscript"/>
                </w:rPr>
                <w:delText>b</w:delText>
              </w:r>
            </w:del>
            <w:del w:id="1317" w:author="Katharina Huefner" w:date="2023-06-09T15:54:00Z">
              <w:r>
                <w:rPr>
                  <w:rFonts w:eastAsia="Arial" w:cs="Arial"/>
                  <w:b w:val="false"/>
                  <w:i w:val="false"/>
                  <w:color w:val="000000"/>
                  <w:sz w:val="20"/>
                  <w:szCs w:val="20"/>
                  <w:u w:val="none"/>
                </w:rPr>
                <w:delText>HADS: hospital anxiety and depression scale.</w:delText>
              </w:r>
            </w:del>
          </w:p>
        </w:tc>
      </w:tr>
      <w:tr>
        <w:trPr>
          <w:trHeight w:val="360" w:hRule="atLeast"/>
        </w:trPr>
        <w:tc>
          <w:tcPr>
            <w:tcW w:w="11452" w:type="dxa"/>
            <w:gridSpan w:val="7"/>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318" w:author="Katharina Huefner" w:date="2023-06-09T15:54:00Z">
              <w:r>
                <w:rPr>
                  <w:rFonts w:eastAsia="Arial" w:cs="Arial"/>
                  <w:b w:val="false"/>
                  <w:i w:val="false"/>
                  <w:color w:val="000000"/>
                  <w:sz w:val="20"/>
                  <w:szCs w:val="20"/>
                  <w:u w:val="none"/>
                  <w:vertAlign w:val="superscript"/>
                </w:rPr>
                <w:delText>c</w:delText>
              </w:r>
            </w:del>
            <w:del w:id="1319" w:author="Katharina Huefner" w:date="2023-06-09T15:54:00Z">
              <w:r>
                <w:rPr>
                  <w:rFonts w:eastAsia="Arial" w:cs="Arial"/>
                  <w:b w:val="false"/>
                  <w:i w:val="false"/>
                  <w:color w:val="000000"/>
                  <w:sz w:val="20"/>
                  <w:szCs w:val="20"/>
                  <w:u w:val="none"/>
                </w:rPr>
                <w:delText>Median with interquartile range (IQR) and range.</w:delText>
              </w:r>
            </w:del>
          </w:p>
        </w:tc>
      </w:tr>
      <w:tr>
        <w:trPr>
          <w:trHeight w:val="360" w:hRule="atLeast"/>
        </w:trPr>
        <w:tc>
          <w:tcPr>
            <w:tcW w:w="11452" w:type="dxa"/>
            <w:gridSpan w:val="7"/>
            <w:tcBorders>
              <w:top w:val="single" w:sz="6" w:space="0" w:color="666666"/>
              <w:bottom w:val="single" w:sz="6" w:space="0" w:color="666666"/>
            </w:tcBorders>
            <w:shd w:color="auto" w:fill="FFFFFF" w:val="clear"/>
            <w:vAlign w:val="center"/>
          </w:tcPr>
          <w:p>
            <w:pPr>
              <w:pStyle w:val="Normal"/>
              <w:widowControl w:val="false"/>
              <w:spacing w:lineRule="exact" w:line="240" w:before="100" w:after="100"/>
              <w:ind w:left="100" w:right="100" w:hanging="0"/>
              <w:jc w:val="left"/>
              <w:rPr>
                <w:rFonts w:eastAsia="Arial" w:cs="Arial"/>
                <w:b w:val="false"/>
                <w:b w:val="false"/>
                <w:i w:val="false"/>
                <w:i w:val="false"/>
                <w:color w:val="000000"/>
                <w:sz w:val="20"/>
                <w:szCs w:val="20"/>
                <w:u w:val="none"/>
              </w:rPr>
            </w:pPr>
            <w:del w:id="1320" w:author="Katharina Huefner" w:date="2023-06-09T15:54:00Z">
              <w:r>
                <w:rPr>
                  <w:rFonts w:eastAsia="Arial" w:cs="Arial"/>
                  <w:b w:val="false"/>
                  <w:i w:val="false"/>
                  <w:color w:val="000000"/>
                  <w:sz w:val="20"/>
                  <w:szCs w:val="20"/>
                  <w:u w:val="none"/>
                  <w:vertAlign w:val="superscript"/>
                </w:rPr>
                <w:delText>d</w:delText>
              </w:r>
            </w:del>
            <w:del w:id="1321" w:author="Katharina Huefner" w:date="2023-06-09T15:54:00Z">
              <w:r>
                <w:rPr>
                  <w:rFonts w:eastAsia="Arial" w:cs="Arial"/>
                  <w:b w:val="false"/>
                  <w:i w:val="false"/>
                  <w:color w:val="000000"/>
                  <w:sz w:val="20"/>
                  <w:szCs w:val="20"/>
                  <w:u w:val="none"/>
                </w:rPr>
                <w:delText>Corrected for multiple testing with the false discovery rate method.</w:delText>
              </w:r>
            </w:del>
          </w:p>
        </w:tc>
      </w:tr>
    </w:tbl>
    <w:p>
      <w:pPr>
        <w:pStyle w:val="TableCaption"/>
        <w:rPr>
          <w:i/>
          <w:i/>
          <w:del w:id="1323" w:author="Unknown Author" w:date="2023-06-10T18:07:40Z"/>
        </w:rPr>
      </w:pPr>
      <w:r>
        <w:br w:type="page"/>
      </w:r>
      <w:del w:id="1322" w:author="Unknown Author" w:date="2023-06-10T18:07:40Z">
        <w:r>
          <w:rPr>
            <w:i/>
          </w:rPr>
          <w:delText>Table 7: Correlation of age, perceived mental stress scoring, plasma neopterin levels and neutrophil/leukocyte ratio with plasma metabolite levels in the SIMMUN cohort investigated by Pearson's test.</w:delText>
        </w:r>
      </w:del>
    </w:p>
    <w:tbl>
      <w:tblPr>
        <w:tblW w:w="9298" w:type="dxa"/>
        <w:jc w:val="center"/>
        <w:tblInd w:w="0" w:type="dxa"/>
        <w:tblLayout w:type="fixed"/>
        <w:tblCellMar>
          <w:top w:w="0" w:type="dxa"/>
          <w:left w:w="0" w:type="dxa"/>
          <w:bottom w:w="0" w:type="dxa"/>
          <w:right w:w="0" w:type="dxa"/>
        </w:tblCellMar>
        <w:tblLook w:firstRow="1" w:noVBand="1" w:lastRow="0" w:firstColumn="0" w:lastColumn="0" w:noHBand="0"/>
      </w:tblPr>
      <w:tblGrid>
        <w:gridCol w:w="2097"/>
        <w:gridCol w:w="2269"/>
        <w:gridCol w:w="1133"/>
        <w:gridCol w:w="2211"/>
        <w:gridCol w:w="1588"/>
      </w:tblGrid>
      <w:tr>
        <w:trPr>
          <w:tblHeader w:val="true"/>
          <w:trHeight w:val="360" w:hRule="atLeast"/>
        </w:trPr>
        <w:tc>
          <w:tcPr>
            <w:tcW w:w="209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1326" w:author="Unknown Author" w:date="2023-06-10T18:07:40Z"/>
              </w:rPr>
            </w:pPr>
            <w:del w:id="1324" w:author="Unknown Author" w:date="2023-06-10T18:07:40Z">
              <w:r>
                <w:rPr>
                  <w:rFonts w:eastAsia="Arial" w:cs="Arial"/>
                  <w:b/>
                  <w:i w:val="false"/>
                  <w:color w:val="000000"/>
                  <w:sz w:val="20"/>
                  <w:szCs w:val="20"/>
                  <w:u w:val="none"/>
                </w:rPr>
                <w:delText>Metabolite</w:delText>
              </w:r>
            </w:del>
            <w:del w:id="1325" w:author="Unknown Author" w:date="2023-06-10T18:07:40Z">
              <w:r>
                <w:rPr>
                  <w:rFonts w:eastAsia="Arial" w:cs="Arial"/>
                  <w:b/>
                  <w:i w:val="false"/>
                  <w:color w:val="000000"/>
                  <w:sz w:val="20"/>
                  <w:szCs w:val="20"/>
                  <w:u w:val="none"/>
                  <w:vertAlign w:val="superscript"/>
                </w:rPr>
                <w:delText>a</w:delText>
              </w:r>
            </w:del>
          </w:p>
        </w:tc>
        <w:tc>
          <w:tcPr>
            <w:tcW w:w="2269"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1329" w:author="Unknown Author" w:date="2023-06-10T18:07:40Z"/>
              </w:rPr>
            </w:pPr>
            <w:del w:id="1327" w:author="Unknown Author" w:date="2023-06-10T18:07:40Z">
              <w:r>
                <w:rPr>
                  <w:rFonts w:eastAsia="Arial" w:cs="Arial"/>
                  <w:b/>
                  <w:i w:val="false"/>
                  <w:color w:val="000000"/>
                  <w:sz w:val="20"/>
                  <w:szCs w:val="20"/>
                  <w:u w:val="none"/>
                </w:rPr>
                <w:delText>Explanatory variable</w:delText>
              </w:r>
            </w:del>
            <w:del w:id="1328" w:author="Unknown Author" w:date="2023-06-10T18:07:40Z">
              <w:r>
                <w:rPr>
                  <w:rFonts w:eastAsia="Arial" w:cs="Arial"/>
                  <w:b/>
                  <w:i w:val="false"/>
                  <w:color w:val="000000"/>
                  <w:sz w:val="20"/>
                  <w:szCs w:val="20"/>
                  <w:u w:val="none"/>
                  <w:vertAlign w:val="superscript"/>
                </w:rPr>
                <w:delText>b</w:delText>
              </w:r>
            </w:del>
          </w:p>
        </w:tc>
        <w:tc>
          <w:tcPr>
            <w:tcW w:w="113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del w:id="1331" w:author="Unknown Author" w:date="2023-06-10T18:07:40Z"/>
              </w:rPr>
            </w:pPr>
            <w:del w:id="1330" w:author="Unknown Author" w:date="2023-06-10T18:07:40Z">
              <w:r>
                <w:rPr>
                  <w:rFonts w:eastAsia="Arial" w:cs="Arial"/>
                  <w:b/>
                  <w:i w:val="false"/>
                  <w:color w:val="000000"/>
                  <w:sz w:val="20"/>
                  <w:szCs w:val="20"/>
                  <w:u w:val="none"/>
                </w:rPr>
                <w:delText>n</w:delText>
              </w:r>
            </w:del>
          </w:p>
        </w:tc>
        <w:tc>
          <w:tcPr>
            <w:tcW w:w="221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1333" w:author="Unknown Author" w:date="2023-06-10T18:07:40Z"/>
              </w:rPr>
            </w:pPr>
            <w:del w:id="1332" w:author="Unknown Author" w:date="2023-06-10T18:07:40Z">
              <w:r>
                <w:rPr>
                  <w:rFonts w:eastAsia="Arial" w:cs="Arial"/>
                  <w:b/>
                  <w:i w:val="false"/>
                  <w:color w:val="000000"/>
                  <w:sz w:val="20"/>
                  <w:szCs w:val="20"/>
                  <w:u w:val="none"/>
                </w:rPr>
                <w:delText>Correlation coefficient, 95% CI</w:delText>
              </w:r>
            </w:del>
          </w:p>
        </w:tc>
        <w:tc>
          <w:tcPr>
            <w:tcW w:w="158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1336" w:author="Unknown Author" w:date="2023-06-10T18:07:40Z"/>
              </w:rPr>
            </w:pPr>
            <w:del w:id="1334" w:author="Unknown Author" w:date="2023-06-10T18:07:40Z">
              <w:r>
                <w:rPr>
                  <w:rFonts w:eastAsia="Arial" w:cs="Arial"/>
                  <w:b/>
                  <w:i w:val="false"/>
                  <w:color w:val="000000"/>
                  <w:sz w:val="20"/>
                  <w:szCs w:val="20"/>
                  <w:u w:val="none"/>
                </w:rPr>
                <w:delText>Significance</w:delText>
              </w:r>
            </w:del>
            <w:del w:id="1335" w:author="Unknown Author" w:date="2023-06-10T18:07:40Z">
              <w:r>
                <w:rPr>
                  <w:rFonts w:eastAsia="Arial" w:cs="Arial"/>
                  <w:b/>
                  <w:i w:val="false"/>
                  <w:color w:val="000000"/>
                  <w:sz w:val="20"/>
                  <w:szCs w:val="20"/>
                  <w:u w:val="none"/>
                  <w:vertAlign w:val="superscript"/>
                </w:rPr>
                <w:delText>c</w:delText>
              </w:r>
            </w:del>
          </w:p>
        </w:tc>
      </w:tr>
      <w:tr>
        <w:trPr>
          <w:trHeight w:val="360" w:hRule="atLeast"/>
        </w:trPr>
        <w:tc>
          <w:tcPr>
            <w:tcW w:w="209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338" w:author="Unknown Author" w:date="2023-06-10T18:07:40Z"/>
              </w:rPr>
            </w:pPr>
            <w:del w:id="1337" w:author="Unknown Author" w:date="2023-06-10T18:07:40Z">
              <w:r>
                <w:rPr>
                  <w:rFonts w:eastAsia="Arial" w:cs="Arial"/>
                  <w:b w:val="false"/>
                  <w:i w:val="false"/>
                  <w:color w:val="000000"/>
                  <w:sz w:val="20"/>
                  <w:szCs w:val="20"/>
                  <w:u w:val="none"/>
                </w:rPr>
                <w:delText>TRP</w:delText>
              </w:r>
            </w:del>
          </w:p>
        </w:tc>
        <w:tc>
          <w:tcPr>
            <w:tcW w:w="2269"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340" w:author="Unknown Author" w:date="2023-06-10T18:07:40Z"/>
              </w:rPr>
            </w:pPr>
            <w:del w:id="1339" w:author="Unknown Author" w:date="2023-06-10T18:07:40Z">
              <w:r>
                <w:rPr>
                  <w:rFonts w:eastAsia="Arial" w:cs="Arial"/>
                  <w:b w:val="false"/>
                  <w:i w:val="false"/>
                  <w:color w:val="000000"/>
                  <w:sz w:val="20"/>
                  <w:szCs w:val="20"/>
                  <w:u w:val="none"/>
                </w:rPr>
                <w:delText>age</w:delText>
              </w:r>
            </w:del>
          </w:p>
        </w:tc>
        <w:tc>
          <w:tcPr>
            <w:tcW w:w="113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del w:id="1342" w:author="Unknown Author" w:date="2023-06-10T18:07:40Z"/>
              </w:rPr>
            </w:pPr>
            <w:del w:id="1341" w:author="Unknown Author" w:date="2023-06-10T18:07:40Z">
              <w:r>
                <w:rPr>
                  <w:rFonts w:eastAsia="Arial" w:cs="Arial"/>
                  <w:b w:val="false"/>
                  <w:i w:val="false"/>
                  <w:color w:val="000000"/>
                  <w:sz w:val="20"/>
                  <w:szCs w:val="20"/>
                  <w:u w:val="none"/>
                </w:rPr>
                <w:delText>165</w:delText>
              </w:r>
            </w:del>
          </w:p>
        </w:tc>
        <w:tc>
          <w:tcPr>
            <w:tcW w:w="221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344" w:author="Unknown Author" w:date="2023-06-10T18:07:40Z"/>
              </w:rPr>
            </w:pPr>
            <w:del w:id="1343" w:author="Unknown Author" w:date="2023-06-10T18:07:40Z">
              <w:r>
                <w:rPr>
                  <w:rFonts w:eastAsia="Arial" w:cs="Arial"/>
                  <w:b w:val="false"/>
                  <w:i w:val="false"/>
                  <w:color w:val="000000"/>
                  <w:sz w:val="20"/>
                  <w:szCs w:val="20"/>
                  <w:u w:val="none"/>
                </w:rPr>
                <w:delText>-0.025 [-0.18 - 0.13]</w:delText>
              </w:r>
            </w:del>
          </w:p>
        </w:tc>
        <w:tc>
          <w:tcPr>
            <w:tcW w:w="158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346" w:author="Unknown Author" w:date="2023-06-10T18:07:40Z"/>
              </w:rPr>
            </w:pPr>
            <w:del w:id="1345" w:author="Unknown Author" w:date="2023-06-10T18:07:40Z">
              <w:r>
                <w:rPr>
                  <w:rFonts w:eastAsia="Arial" w:cs="Arial"/>
                  <w:b w:val="false"/>
                  <w:i w:val="false"/>
                  <w:color w:val="000000"/>
                  <w:sz w:val="20"/>
                  <w:szCs w:val="20"/>
                  <w:u w:val="none"/>
                </w:rPr>
                <w:delText>ns (p = 0.75)</w:delText>
              </w:r>
            </w:del>
          </w:p>
        </w:tc>
      </w:tr>
      <w:tr>
        <w:trPr>
          <w:trHeight w:val="360" w:hRule="atLeast"/>
        </w:trPr>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348" w:author="Unknown Author" w:date="2023-06-10T18:07:40Z"/>
              </w:rPr>
            </w:pPr>
            <w:del w:id="1347" w:author="Unknown Author" w:date="2023-06-10T18:07:40Z">
              <w:r>
                <w:rPr>
                  <w:rFonts w:eastAsia="Arial" w:cs="Arial"/>
                  <w:b w:val="false"/>
                  <w:i w:val="false"/>
                  <w:color w:val="000000"/>
                  <w:sz w:val="20"/>
                  <w:szCs w:val="20"/>
                  <w:u w:val="none"/>
                </w:rPr>
                <w:delText>log KYN</w:delText>
              </w:r>
            </w:del>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350" w:author="Unknown Author" w:date="2023-06-10T18:07:40Z"/>
              </w:rPr>
            </w:pPr>
            <w:del w:id="1349" w:author="Unknown Author" w:date="2023-06-10T18:07:40Z">
              <w:r>
                <w:rPr>
                  <w:rFonts w:eastAsia="Arial" w:cs="Arial"/>
                  <w:b w:val="false"/>
                  <w:i w:val="false"/>
                  <w:color w:val="000000"/>
                  <w:sz w:val="20"/>
                  <w:szCs w:val="20"/>
                  <w:u w:val="none"/>
                </w:rPr>
                <w:delText>age</w:delText>
              </w:r>
            </w:del>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del w:id="1352" w:author="Unknown Author" w:date="2023-06-10T18:07:40Z"/>
              </w:rPr>
            </w:pPr>
            <w:del w:id="1351" w:author="Unknown Author" w:date="2023-06-10T18:07:40Z">
              <w:r>
                <w:rPr>
                  <w:rFonts w:eastAsia="Arial" w:cs="Arial"/>
                  <w:b w:val="false"/>
                  <w:i w:val="false"/>
                  <w:color w:val="000000"/>
                  <w:sz w:val="20"/>
                  <w:szCs w:val="20"/>
                  <w:u w:val="none"/>
                </w:rPr>
                <w:delText>165</w:delText>
              </w:r>
            </w:del>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354" w:author="Unknown Author" w:date="2023-06-10T18:07:40Z"/>
              </w:rPr>
            </w:pPr>
            <w:del w:id="1353" w:author="Unknown Author" w:date="2023-06-10T18:07:40Z">
              <w:r>
                <w:rPr>
                  <w:rFonts w:eastAsia="Arial" w:cs="Arial"/>
                  <w:b w:val="false"/>
                  <w:i w:val="false"/>
                  <w:color w:val="000000"/>
                  <w:sz w:val="20"/>
                  <w:szCs w:val="20"/>
                  <w:u w:val="none"/>
                </w:rPr>
                <w:delText>0.3 [0.16 - 0.43]</w:delText>
              </w:r>
            </w:del>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356" w:author="Unknown Author" w:date="2023-06-10T18:07:40Z"/>
              </w:rPr>
            </w:pPr>
            <w:del w:id="1355" w:author="Unknown Author" w:date="2023-06-10T18:07:40Z">
              <w:r>
                <w:rPr>
                  <w:rFonts w:eastAsia="Arial" w:cs="Arial"/>
                  <w:b w:val="false"/>
                  <w:i w:val="false"/>
                  <w:color w:val="000000"/>
                  <w:sz w:val="20"/>
                  <w:szCs w:val="20"/>
                  <w:u w:val="none"/>
                </w:rPr>
                <w:delText>p &lt; 0.001</w:delText>
              </w:r>
            </w:del>
          </w:p>
        </w:tc>
      </w:tr>
      <w:tr>
        <w:trPr>
          <w:trHeight w:val="360" w:hRule="atLeast"/>
        </w:trPr>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358" w:author="Unknown Author" w:date="2023-06-10T18:07:40Z"/>
              </w:rPr>
            </w:pPr>
            <w:del w:id="1357" w:author="Unknown Author" w:date="2023-06-10T18:07:40Z">
              <w:r>
                <w:rPr>
                  <w:rFonts w:eastAsia="Arial" w:cs="Arial"/>
                  <w:b w:val="false"/>
                  <w:i w:val="false"/>
                  <w:color w:val="000000"/>
                  <w:sz w:val="20"/>
                  <w:szCs w:val="20"/>
                  <w:u w:val="none"/>
                </w:rPr>
                <w:delText>log KYN/TRP</w:delText>
              </w:r>
            </w:del>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360" w:author="Unknown Author" w:date="2023-06-10T18:07:40Z"/>
              </w:rPr>
            </w:pPr>
            <w:del w:id="1359" w:author="Unknown Author" w:date="2023-06-10T18:07:40Z">
              <w:r>
                <w:rPr>
                  <w:rFonts w:eastAsia="Arial" w:cs="Arial"/>
                  <w:b w:val="false"/>
                  <w:i w:val="false"/>
                  <w:color w:val="000000"/>
                  <w:sz w:val="20"/>
                  <w:szCs w:val="20"/>
                  <w:u w:val="none"/>
                </w:rPr>
                <w:delText>age</w:delText>
              </w:r>
            </w:del>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del w:id="1362" w:author="Unknown Author" w:date="2023-06-10T18:07:40Z"/>
              </w:rPr>
            </w:pPr>
            <w:del w:id="1361" w:author="Unknown Author" w:date="2023-06-10T18:07:40Z">
              <w:r>
                <w:rPr>
                  <w:rFonts w:eastAsia="Arial" w:cs="Arial"/>
                  <w:b w:val="false"/>
                  <w:i w:val="false"/>
                  <w:color w:val="000000"/>
                  <w:sz w:val="20"/>
                  <w:szCs w:val="20"/>
                  <w:u w:val="none"/>
                </w:rPr>
                <w:delText>165</w:delText>
              </w:r>
            </w:del>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364" w:author="Unknown Author" w:date="2023-06-10T18:07:40Z"/>
              </w:rPr>
            </w:pPr>
            <w:del w:id="1363" w:author="Unknown Author" w:date="2023-06-10T18:07:40Z">
              <w:r>
                <w:rPr>
                  <w:rFonts w:eastAsia="Arial" w:cs="Arial"/>
                  <w:b w:val="false"/>
                  <w:i w:val="false"/>
                  <w:color w:val="000000"/>
                  <w:sz w:val="20"/>
                  <w:szCs w:val="20"/>
                  <w:u w:val="none"/>
                </w:rPr>
                <w:delText>0.36 [0.21 - 0.48]</w:delText>
              </w:r>
            </w:del>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366" w:author="Unknown Author" w:date="2023-06-10T18:07:40Z"/>
              </w:rPr>
            </w:pPr>
            <w:del w:id="1365" w:author="Unknown Author" w:date="2023-06-10T18:07:40Z">
              <w:r>
                <w:rPr>
                  <w:rFonts w:eastAsia="Arial" w:cs="Arial"/>
                  <w:b w:val="false"/>
                  <w:i w:val="false"/>
                  <w:color w:val="000000"/>
                  <w:sz w:val="20"/>
                  <w:szCs w:val="20"/>
                  <w:u w:val="none"/>
                </w:rPr>
                <w:delText>p &lt; 0.001</w:delText>
              </w:r>
            </w:del>
          </w:p>
        </w:tc>
      </w:tr>
      <w:tr>
        <w:trPr>
          <w:trHeight w:val="360" w:hRule="atLeast"/>
        </w:trPr>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368" w:author="Unknown Author" w:date="2023-06-10T18:07:40Z"/>
              </w:rPr>
            </w:pPr>
            <w:del w:id="1367" w:author="Unknown Author" w:date="2023-06-10T18:07:40Z">
              <w:r>
                <w:rPr>
                  <w:rFonts w:eastAsia="Arial" w:cs="Arial"/>
                  <w:b w:val="false"/>
                  <w:i w:val="false"/>
                  <w:color w:val="000000"/>
                  <w:sz w:val="20"/>
                  <w:szCs w:val="20"/>
                  <w:u w:val="none"/>
                </w:rPr>
                <w:delText>TRP</w:delText>
              </w:r>
            </w:del>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370" w:author="Unknown Author" w:date="2023-06-10T18:07:40Z"/>
              </w:rPr>
            </w:pPr>
            <w:del w:id="1369" w:author="Unknown Author" w:date="2023-06-10T18:07:40Z">
              <w:r>
                <w:rPr>
                  <w:rFonts w:eastAsia="Arial" w:cs="Arial"/>
                  <w:b w:val="false"/>
                  <w:i w:val="false"/>
                  <w:color w:val="000000"/>
                  <w:sz w:val="20"/>
                  <w:szCs w:val="20"/>
                  <w:u w:val="none"/>
                </w:rPr>
                <w:delText>PSS-4, mental stress score</w:delText>
              </w:r>
            </w:del>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del w:id="1372" w:author="Unknown Author" w:date="2023-06-10T18:07:40Z"/>
              </w:rPr>
            </w:pPr>
            <w:del w:id="1371" w:author="Unknown Author" w:date="2023-06-10T18:07:40Z">
              <w:r>
                <w:rPr>
                  <w:rFonts w:eastAsia="Arial" w:cs="Arial"/>
                  <w:b w:val="false"/>
                  <w:i w:val="false"/>
                  <w:color w:val="000000"/>
                  <w:sz w:val="20"/>
                  <w:szCs w:val="20"/>
                  <w:u w:val="none"/>
                </w:rPr>
                <w:delText>165</w:delText>
              </w:r>
            </w:del>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374" w:author="Unknown Author" w:date="2023-06-10T18:07:40Z"/>
              </w:rPr>
            </w:pPr>
            <w:del w:id="1373" w:author="Unknown Author" w:date="2023-06-10T18:07:40Z">
              <w:r>
                <w:rPr>
                  <w:rFonts w:eastAsia="Arial" w:cs="Arial"/>
                  <w:b w:val="false"/>
                  <w:i w:val="false"/>
                  <w:color w:val="000000"/>
                  <w:sz w:val="20"/>
                  <w:szCs w:val="20"/>
                  <w:u w:val="none"/>
                </w:rPr>
                <w:delText>-0.17 [-0.31 - -0.016]</w:delText>
              </w:r>
            </w:del>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376" w:author="Unknown Author" w:date="2023-06-10T18:07:40Z"/>
              </w:rPr>
            </w:pPr>
            <w:del w:id="1375" w:author="Unknown Author" w:date="2023-06-10T18:07:40Z">
              <w:r>
                <w:rPr>
                  <w:rFonts w:eastAsia="Arial" w:cs="Arial"/>
                  <w:b w:val="false"/>
                  <w:i w:val="false"/>
                  <w:color w:val="000000"/>
                  <w:sz w:val="20"/>
                  <w:szCs w:val="20"/>
                  <w:u w:val="none"/>
                </w:rPr>
                <w:delText>p = 0.031</w:delText>
              </w:r>
            </w:del>
          </w:p>
        </w:tc>
      </w:tr>
      <w:tr>
        <w:trPr>
          <w:trHeight w:val="360" w:hRule="atLeast"/>
        </w:trPr>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378" w:author="Unknown Author" w:date="2023-06-10T18:07:40Z"/>
              </w:rPr>
            </w:pPr>
            <w:del w:id="1377" w:author="Unknown Author" w:date="2023-06-10T18:07:40Z">
              <w:r>
                <w:rPr>
                  <w:rFonts w:eastAsia="Arial" w:cs="Arial"/>
                  <w:b w:val="false"/>
                  <w:i w:val="false"/>
                  <w:color w:val="000000"/>
                  <w:sz w:val="20"/>
                  <w:szCs w:val="20"/>
                  <w:u w:val="none"/>
                </w:rPr>
                <w:delText>log KYN</w:delText>
              </w:r>
            </w:del>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380" w:author="Unknown Author" w:date="2023-06-10T18:07:40Z"/>
              </w:rPr>
            </w:pPr>
            <w:del w:id="1379" w:author="Unknown Author" w:date="2023-06-10T18:07:40Z">
              <w:r>
                <w:rPr>
                  <w:rFonts w:eastAsia="Arial" w:cs="Arial"/>
                  <w:b w:val="false"/>
                  <w:i w:val="false"/>
                  <w:color w:val="000000"/>
                  <w:sz w:val="20"/>
                  <w:szCs w:val="20"/>
                  <w:u w:val="none"/>
                </w:rPr>
                <w:delText>PSS-4, mental stress score</w:delText>
              </w:r>
            </w:del>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del w:id="1382" w:author="Unknown Author" w:date="2023-06-10T18:07:40Z"/>
              </w:rPr>
            </w:pPr>
            <w:del w:id="1381" w:author="Unknown Author" w:date="2023-06-10T18:07:40Z">
              <w:r>
                <w:rPr>
                  <w:rFonts w:eastAsia="Arial" w:cs="Arial"/>
                  <w:b w:val="false"/>
                  <w:i w:val="false"/>
                  <w:color w:val="000000"/>
                  <w:sz w:val="20"/>
                  <w:szCs w:val="20"/>
                  <w:u w:val="none"/>
                </w:rPr>
                <w:delText>165</w:delText>
              </w:r>
            </w:del>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384" w:author="Unknown Author" w:date="2023-06-10T18:07:40Z"/>
              </w:rPr>
            </w:pPr>
            <w:del w:id="1383" w:author="Unknown Author" w:date="2023-06-10T18:07:40Z">
              <w:r>
                <w:rPr>
                  <w:rFonts w:eastAsia="Arial" w:cs="Arial"/>
                  <w:b w:val="false"/>
                  <w:i w:val="false"/>
                  <w:color w:val="000000"/>
                  <w:sz w:val="20"/>
                  <w:szCs w:val="20"/>
                  <w:u w:val="none"/>
                </w:rPr>
                <w:delText>-0.016 [-0.17 - 0.14]</w:delText>
              </w:r>
            </w:del>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386" w:author="Unknown Author" w:date="2023-06-10T18:07:40Z"/>
              </w:rPr>
            </w:pPr>
            <w:del w:id="1385" w:author="Unknown Author" w:date="2023-06-10T18:07:40Z">
              <w:r>
                <w:rPr>
                  <w:rFonts w:eastAsia="Arial" w:cs="Arial"/>
                  <w:b w:val="false"/>
                  <w:i w:val="false"/>
                  <w:color w:val="000000"/>
                  <w:sz w:val="20"/>
                  <w:szCs w:val="20"/>
                  <w:u w:val="none"/>
                </w:rPr>
                <w:delText>ns (p = 0.84)</w:delText>
              </w:r>
            </w:del>
          </w:p>
        </w:tc>
      </w:tr>
      <w:tr>
        <w:trPr>
          <w:trHeight w:val="360" w:hRule="atLeast"/>
        </w:trPr>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388" w:author="Unknown Author" w:date="2023-06-10T18:07:40Z"/>
              </w:rPr>
            </w:pPr>
            <w:del w:id="1387" w:author="Unknown Author" w:date="2023-06-10T18:07:40Z">
              <w:r>
                <w:rPr>
                  <w:rFonts w:eastAsia="Arial" w:cs="Arial"/>
                  <w:b w:val="false"/>
                  <w:i w:val="false"/>
                  <w:color w:val="000000"/>
                  <w:sz w:val="20"/>
                  <w:szCs w:val="20"/>
                  <w:u w:val="none"/>
                </w:rPr>
                <w:delText>log KYN/TRP</w:delText>
              </w:r>
            </w:del>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390" w:author="Unknown Author" w:date="2023-06-10T18:07:40Z"/>
              </w:rPr>
            </w:pPr>
            <w:del w:id="1389" w:author="Unknown Author" w:date="2023-06-10T18:07:40Z">
              <w:r>
                <w:rPr>
                  <w:rFonts w:eastAsia="Arial" w:cs="Arial"/>
                  <w:b w:val="false"/>
                  <w:i w:val="false"/>
                  <w:color w:val="000000"/>
                  <w:sz w:val="20"/>
                  <w:szCs w:val="20"/>
                  <w:u w:val="none"/>
                </w:rPr>
                <w:delText>PSS-4, mental stress score</w:delText>
              </w:r>
            </w:del>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del w:id="1392" w:author="Unknown Author" w:date="2023-06-10T18:07:40Z"/>
              </w:rPr>
            </w:pPr>
            <w:del w:id="1391" w:author="Unknown Author" w:date="2023-06-10T18:07:40Z">
              <w:r>
                <w:rPr>
                  <w:rFonts w:eastAsia="Arial" w:cs="Arial"/>
                  <w:b w:val="false"/>
                  <w:i w:val="false"/>
                  <w:color w:val="000000"/>
                  <w:sz w:val="20"/>
                  <w:szCs w:val="20"/>
                  <w:u w:val="none"/>
                </w:rPr>
                <w:delText>165</w:delText>
              </w:r>
            </w:del>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394" w:author="Unknown Author" w:date="2023-06-10T18:07:40Z"/>
              </w:rPr>
            </w:pPr>
            <w:del w:id="1393" w:author="Unknown Author" w:date="2023-06-10T18:07:40Z">
              <w:r>
                <w:rPr>
                  <w:rFonts w:eastAsia="Arial" w:cs="Arial"/>
                  <w:b w:val="false"/>
                  <w:i w:val="false"/>
                  <w:color w:val="000000"/>
                  <w:sz w:val="20"/>
                  <w:szCs w:val="20"/>
                  <w:u w:val="none"/>
                </w:rPr>
                <w:delText>0.12 [-0.029 - 0.27]</w:delText>
              </w:r>
            </w:del>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396" w:author="Unknown Author" w:date="2023-06-10T18:07:40Z"/>
              </w:rPr>
            </w:pPr>
            <w:del w:id="1395" w:author="Unknown Author" w:date="2023-06-10T18:07:40Z">
              <w:r>
                <w:rPr>
                  <w:rFonts w:eastAsia="Arial" w:cs="Arial"/>
                  <w:b w:val="false"/>
                  <w:i w:val="false"/>
                  <w:color w:val="000000"/>
                  <w:sz w:val="20"/>
                  <w:szCs w:val="20"/>
                  <w:u w:val="none"/>
                </w:rPr>
                <w:delText>ns (p = 0.11)</w:delText>
              </w:r>
            </w:del>
          </w:p>
        </w:tc>
      </w:tr>
      <w:tr>
        <w:trPr>
          <w:trHeight w:val="360" w:hRule="atLeast"/>
        </w:trPr>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398" w:author="Unknown Author" w:date="2023-06-10T18:07:40Z"/>
              </w:rPr>
            </w:pPr>
            <w:del w:id="1397" w:author="Unknown Author" w:date="2023-06-10T18:07:40Z">
              <w:r>
                <w:rPr>
                  <w:rFonts w:eastAsia="Arial" w:cs="Arial"/>
                  <w:b w:val="false"/>
                  <w:i w:val="false"/>
                  <w:color w:val="000000"/>
                  <w:sz w:val="20"/>
                  <w:szCs w:val="20"/>
                  <w:u w:val="none"/>
                </w:rPr>
                <w:delText>TRP</w:delText>
              </w:r>
            </w:del>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400" w:author="Unknown Author" w:date="2023-06-10T18:07:40Z"/>
              </w:rPr>
            </w:pPr>
            <w:del w:id="1399" w:author="Unknown Author" w:date="2023-06-10T18:07:40Z">
              <w:r>
                <w:rPr>
                  <w:rFonts w:eastAsia="Arial" w:cs="Arial"/>
                  <w:b w:val="false"/>
                  <w:i w:val="false"/>
                  <w:color w:val="000000"/>
                  <w:sz w:val="20"/>
                  <w:szCs w:val="20"/>
                  <w:u w:val="none"/>
                </w:rPr>
                <w:delText>log NEO</w:delText>
              </w:r>
            </w:del>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del w:id="1402" w:author="Unknown Author" w:date="2023-06-10T18:07:40Z"/>
              </w:rPr>
            </w:pPr>
            <w:del w:id="1401" w:author="Unknown Author" w:date="2023-06-10T18:07:40Z">
              <w:r>
                <w:rPr>
                  <w:rFonts w:eastAsia="Arial" w:cs="Arial"/>
                  <w:b w:val="false"/>
                  <w:i w:val="false"/>
                  <w:color w:val="000000"/>
                  <w:sz w:val="20"/>
                  <w:szCs w:val="20"/>
                  <w:u w:val="none"/>
                </w:rPr>
                <w:delText>165</w:delText>
              </w:r>
            </w:del>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404" w:author="Unknown Author" w:date="2023-06-10T18:07:40Z"/>
              </w:rPr>
            </w:pPr>
            <w:del w:id="1403" w:author="Unknown Author" w:date="2023-06-10T18:07:40Z">
              <w:r>
                <w:rPr>
                  <w:rFonts w:eastAsia="Arial" w:cs="Arial"/>
                  <w:b w:val="false"/>
                  <w:i w:val="false"/>
                  <w:color w:val="000000"/>
                  <w:sz w:val="20"/>
                  <w:szCs w:val="20"/>
                  <w:u w:val="none"/>
                </w:rPr>
                <w:delText>-0.17 [-0.32 - -0.02]</w:delText>
              </w:r>
            </w:del>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406" w:author="Unknown Author" w:date="2023-06-10T18:07:40Z"/>
              </w:rPr>
            </w:pPr>
            <w:del w:id="1405" w:author="Unknown Author" w:date="2023-06-10T18:07:40Z">
              <w:r>
                <w:rPr>
                  <w:rFonts w:eastAsia="Arial" w:cs="Arial"/>
                  <w:b w:val="false"/>
                  <w:i w:val="false"/>
                  <w:color w:val="000000"/>
                  <w:sz w:val="20"/>
                  <w:szCs w:val="20"/>
                  <w:u w:val="none"/>
                </w:rPr>
                <w:delText>p = 0.027</w:delText>
              </w:r>
            </w:del>
          </w:p>
        </w:tc>
      </w:tr>
      <w:tr>
        <w:trPr>
          <w:trHeight w:val="360" w:hRule="atLeast"/>
        </w:trPr>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408" w:author="Unknown Author" w:date="2023-06-10T18:07:40Z"/>
              </w:rPr>
            </w:pPr>
            <w:del w:id="1407" w:author="Unknown Author" w:date="2023-06-10T18:07:40Z">
              <w:r>
                <w:rPr>
                  <w:rFonts w:eastAsia="Arial" w:cs="Arial"/>
                  <w:b w:val="false"/>
                  <w:i w:val="false"/>
                  <w:color w:val="000000"/>
                  <w:sz w:val="20"/>
                  <w:szCs w:val="20"/>
                  <w:u w:val="none"/>
                </w:rPr>
                <w:delText>log KYN</w:delText>
              </w:r>
            </w:del>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410" w:author="Unknown Author" w:date="2023-06-10T18:07:40Z"/>
              </w:rPr>
            </w:pPr>
            <w:del w:id="1409" w:author="Unknown Author" w:date="2023-06-10T18:07:40Z">
              <w:r>
                <w:rPr>
                  <w:rFonts w:eastAsia="Arial" w:cs="Arial"/>
                  <w:b w:val="false"/>
                  <w:i w:val="false"/>
                  <w:color w:val="000000"/>
                  <w:sz w:val="20"/>
                  <w:szCs w:val="20"/>
                  <w:u w:val="none"/>
                </w:rPr>
                <w:delText>log NEO</w:delText>
              </w:r>
            </w:del>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del w:id="1412" w:author="Unknown Author" w:date="2023-06-10T18:07:40Z"/>
              </w:rPr>
            </w:pPr>
            <w:del w:id="1411" w:author="Unknown Author" w:date="2023-06-10T18:07:40Z">
              <w:r>
                <w:rPr>
                  <w:rFonts w:eastAsia="Arial" w:cs="Arial"/>
                  <w:b w:val="false"/>
                  <w:i w:val="false"/>
                  <w:color w:val="000000"/>
                  <w:sz w:val="20"/>
                  <w:szCs w:val="20"/>
                  <w:u w:val="none"/>
                </w:rPr>
                <w:delText>165</w:delText>
              </w:r>
            </w:del>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414" w:author="Unknown Author" w:date="2023-06-10T18:07:40Z"/>
              </w:rPr>
            </w:pPr>
            <w:del w:id="1413" w:author="Unknown Author" w:date="2023-06-10T18:07:40Z">
              <w:r>
                <w:rPr>
                  <w:rFonts w:eastAsia="Arial" w:cs="Arial"/>
                  <w:b w:val="false"/>
                  <w:i w:val="false"/>
                  <w:color w:val="000000"/>
                  <w:sz w:val="20"/>
                  <w:szCs w:val="20"/>
                  <w:u w:val="none"/>
                </w:rPr>
                <w:delText>0.35 [0.2 - 0.47]</w:delText>
              </w:r>
            </w:del>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416" w:author="Unknown Author" w:date="2023-06-10T18:07:40Z"/>
              </w:rPr>
            </w:pPr>
            <w:del w:id="1415" w:author="Unknown Author" w:date="2023-06-10T18:07:40Z">
              <w:r>
                <w:rPr>
                  <w:rFonts w:eastAsia="Arial" w:cs="Arial"/>
                  <w:b w:val="false"/>
                  <w:i w:val="false"/>
                  <w:color w:val="000000"/>
                  <w:sz w:val="20"/>
                  <w:szCs w:val="20"/>
                  <w:u w:val="none"/>
                </w:rPr>
                <w:delText>p &lt; 0.001</w:delText>
              </w:r>
            </w:del>
          </w:p>
        </w:tc>
      </w:tr>
      <w:tr>
        <w:trPr>
          <w:trHeight w:val="360" w:hRule="atLeast"/>
        </w:trPr>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418" w:author="Unknown Author" w:date="2023-06-10T18:07:40Z"/>
              </w:rPr>
            </w:pPr>
            <w:del w:id="1417" w:author="Unknown Author" w:date="2023-06-10T18:07:40Z">
              <w:r>
                <w:rPr>
                  <w:rFonts w:eastAsia="Arial" w:cs="Arial"/>
                  <w:b w:val="false"/>
                  <w:i w:val="false"/>
                  <w:color w:val="000000"/>
                  <w:sz w:val="20"/>
                  <w:szCs w:val="20"/>
                  <w:u w:val="none"/>
                </w:rPr>
                <w:delText>log KYN/TRP</w:delText>
              </w:r>
            </w:del>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420" w:author="Unknown Author" w:date="2023-06-10T18:07:40Z"/>
              </w:rPr>
            </w:pPr>
            <w:del w:id="1419" w:author="Unknown Author" w:date="2023-06-10T18:07:40Z">
              <w:r>
                <w:rPr>
                  <w:rFonts w:eastAsia="Arial" w:cs="Arial"/>
                  <w:b w:val="false"/>
                  <w:i w:val="false"/>
                  <w:color w:val="000000"/>
                  <w:sz w:val="20"/>
                  <w:szCs w:val="20"/>
                  <w:u w:val="none"/>
                </w:rPr>
                <w:delText>log NEO</w:delText>
              </w:r>
            </w:del>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del w:id="1422" w:author="Unknown Author" w:date="2023-06-10T18:07:40Z"/>
              </w:rPr>
            </w:pPr>
            <w:del w:id="1421" w:author="Unknown Author" w:date="2023-06-10T18:07:40Z">
              <w:r>
                <w:rPr>
                  <w:rFonts w:eastAsia="Arial" w:cs="Arial"/>
                  <w:b w:val="false"/>
                  <w:i w:val="false"/>
                  <w:color w:val="000000"/>
                  <w:sz w:val="20"/>
                  <w:szCs w:val="20"/>
                  <w:u w:val="none"/>
                </w:rPr>
                <w:delText>165</w:delText>
              </w:r>
            </w:del>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424" w:author="Unknown Author" w:date="2023-06-10T18:07:40Z"/>
              </w:rPr>
            </w:pPr>
            <w:del w:id="1423" w:author="Unknown Author" w:date="2023-06-10T18:07:40Z">
              <w:r>
                <w:rPr>
                  <w:rFonts w:eastAsia="Arial" w:cs="Arial"/>
                  <w:b w:val="false"/>
                  <w:i w:val="false"/>
                  <w:color w:val="000000"/>
                  <w:sz w:val="20"/>
                  <w:szCs w:val="20"/>
                  <w:u w:val="none"/>
                </w:rPr>
                <w:delText>0.52 [0.4 - 0.62]</w:delText>
              </w:r>
            </w:del>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426" w:author="Unknown Author" w:date="2023-06-10T18:07:40Z"/>
              </w:rPr>
            </w:pPr>
            <w:del w:id="1425" w:author="Unknown Author" w:date="2023-06-10T18:07:40Z">
              <w:r>
                <w:rPr>
                  <w:rFonts w:eastAsia="Arial" w:cs="Arial"/>
                  <w:b w:val="false"/>
                  <w:i w:val="false"/>
                  <w:color w:val="000000"/>
                  <w:sz w:val="20"/>
                  <w:szCs w:val="20"/>
                  <w:u w:val="none"/>
                </w:rPr>
                <w:delText>p &lt; 0.001</w:delText>
              </w:r>
            </w:del>
          </w:p>
        </w:tc>
      </w:tr>
      <w:tr>
        <w:trPr>
          <w:trHeight w:val="360" w:hRule="atLeast"/>
        </w:trPr>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428" w:author="Unknown Author" w:date="2023-06-10T18:07:40Z"/>
              </w:rPr>
            </w:pPr>
            <w:del w:id="1427" w:author="Unknown Author" w:date="2023-06-10T18:07:40Z">
              <w:r>
                <w:rPr>
                  <w:rFonts w:eastAsia="Arial" w:cs="Arial"/>
                  <w:b w:val="false"/>
                  <w:i w:val="false"/>
                  <w:color w:val="000000"/>
                  <w:sz w:val="20"/>
                  <w:szCs w:val="20"/>
                  <w:u w:val="none"/>
                </w:rPr>
                <w:delText>TRP</w:delText>
              </w:r>
            </w:del>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430" w:author="Unknown Author" w:date="2023-06-10T18:07:40Z"/>
              </w:rPr>
            </w:pPr>
            <w:del w:id="1429" w:author="Unknown Author" w:date="2023-06-10T18:07:40Z">
              <w:r>
                <w:rPr>
                  <w:rFonts w:eastAsia="Arial" w:cs="Arial"/>
                  <w:b w:val="false"/>
                  <w:i w:val="false"/>
                  <w:color w:val="000000"/>
                  <w:sz w:val="20"/>
                  <w:szCs w:val="20"/>
                  <w:u w:val="none"/>
                </w:rPr>
                <w:delText>log NLR</w:delText>
              </w:r>
            </w:del>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del w:id="1432" w:author="Unknown Author" w:date="2023-06-10T18:07:40Z"/>
              </w:rPr>
            </w:pPr>
            <w:del w:id="1431" w:author="Unknown Author" w:date="2023-06-10T18:07:40Z">
              <w:r>
                <w:rPr>
                  <w:rFonts w:eastAsia="Arial" w:cs="Arial"/>
                  <w:b w:val="false"/>
                  <w:i w:val="false"/>
                  <w:color w:val="000000"/>
                  <w:sz w:val="20"/>
                  <w:szCs w:val="20"/>
                  <w:u w:val="none"/>
                </w:rPr>
                <w:delText>165</w:delText>
              </w:r>
            </w:del>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434" w:author="Unknown Author" w:date="2023-06-10T18:07:40Z"/>
              </w:rPr>
            </w:pPr>
            <w:del w:id="1433" w:author="Unknown Author" w:date="2023-06-10T18:07:40Z">
              <w:r>
                <w:rPr>
                  <w:rFonts w:eastAsia="Arial" w:cs="Arial"/>
                  <w:b w:val="false"/>
                  <w:i w:val="false"/>
                  <w:color w:val="000000"/>
                  <w:sz w:val="20"/>
                  <w:szCs w:val="20"/>
                  <w:u w:val="none"/>
                </w:rPr>
                <w:delText>-0.16 [-0.31 - -0.01]</w:delText>
              </w:r>
            </w:del>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436" w:author="Unknown Author" w:date="2023-06-10T18:07:40Z"/>
              </w:rPr>
            </w:pPr>
            <w:del w:id="1435" w:author="Unknown Author" w:date="2023-06-10T18:07:40Z">
              <w:r>
                <w:rPr>
                  <w:rFonts w:eastAsia="Arial" w:cs="Arial"/>
                  <w:b w:val="false"/>
                  <w:i w:val="false"/>
                  <w:color w:val="000000"/>
                  <w:sz w:val="20"/>
                  <w:szCs w:val="20"/>
                  <w:u w:val="none"/>
                </w:rPr>
                <w:delText>p = 0.037</w:delText>
              </w:r>
            </w:del>
          </w:p>
        </w:tc>
      </w:tr>
      <w:tr>
        <w:trPr>
          <w:trHeight w:val="360" w:hRule="atLeast"/>
        </w:trPr>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438" w:author="Unknown Author" w:date="2023-06-10T18:07:40Z"/>
              </w:rPr>
            </w:pPr>
            <w:del w:id="1437" w:author="Unknown Author" w:date="2023-06-10T18:07:40Z">
              <w:r>
                <w:rPr>
                  <w:rFonts w:eastAsia="Arial" w:cs="Arial"/>
                  <w:b w:val="false"/>
                  <w:i w:val="false"/>
                  <w:color w:val="000000"/>
                  <w:sz w:val="20"/>
                  <w:szCs w:val="20"/>
                  <w:u w:val="none"/>
                </w:rPr>
                <w:delText>log KYN</w:delText>
              </w:r>
            </w:del>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440" w:author="Unknown Author" w:date="2023-06-10T18:07:40Z"/>
              </w:rPr>
            </w:pPr>
            <w:del w:id="1439" w:author="Unknown Author" w:date="2023-06-10T18:07:40Z">
              <w:r>
                <w:rPr>
                  <w:rFonts w:eastAsia="Arial" w:cs="Arial"/>
                  <w:b w:val="false"/>
                  <w:i w:val="false"/>
                  <w:color w:val="000000"/>
                  <w:sz w:val="20"/>
                  <w:szCs w:val="20"/>
                  <w:u w:val="none"/>
                </w:rPr>
                <w:delText>log NLR</w:delText>
              </w:r>
            </w:del>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del w:id="1442" w:author="Unknown Author" w:date="2023-06-10T18:07:40Z"/>
              </w:rPr>
            </w:pPr>
            <w:del w:id="1441" w:author="Unknown Author" w:date="2023-06-10T18:07:40Z">
              <w:r>
                <w:rPr>
                  <w:rFonts w:eastAsia="Arial" w:cs="Arial"/>
                  <w:b w:val="false"/>
                  <w:i w:val="false"/>
                  <w:color w:val="000000"/>
                  <w:sz w:val="20"/>
                  <w:szCs w:val="20"/>
                  <w:u w:val="none"/>
                </w:rPr>
                <w:delText>165</w:delText>
              </w:r>
            </w:del>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444" w:author="Unknown Author" w:date="2023-06-10T18:07:40Z"/>
              </w:rPr>
            </w:pPr>
            <w:del w:id="1443" w:author="Unknown Author" w:date="2023-06-10T18:07:40Z">
              <w:r>
                <w:rPr>
                  <w:rFonts w:eastAsia="Arial" w:cs="Arial"/>
                  <w:b w:val="false"/>
                  <w:i w:val="false"/>
                  <w:color w:val="000000"/>
                  <w:sz w:val="20"/>
                  <w:szCs w:val="20"/>
                  <w:u w:val="none"/>
                </w:rPr>
                <w:delText>-0.18 [-0.32 - -0.023]</w:delText>
              </w:r>
            </w:del>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446" w:author="Unknown Author" w:date="2023-06-10T18:07:40Z"/>
              </w:rPr>
            </w:pPr>
            <w:del w:id="1445" w:author="Unknown Author" w:date="2023-06-10T18:07:40Z">
              <w:r>
                <w:rPr>
                  <w:rFonts w:eastAsia="Arial" w:cs="Arial"/>
                  <w:b w:val="false"/>
                  <w:i w:val="false"/>
                  <w:color w:val="000000"/>
                  <w:sz w:val="20"/>
                  <w:szCs w:val="20"/>
                  <w:u w:val="none"/>
                </w:rPr>
                <w:delText>p = 0.024</w:delText>
              </w:r>
            </w:del>
          </w:p>
        </w:tc>
      </w:tr>
      <w:tr>
        <w:trPr>
          <w:trHeight w:val="360" w:hRule="atLeast"/>
        </w:trPr>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448" w:author="Unknown Author" w:date="2023-06-10T18:07:40Z"/>
              </w:rPr>
            </w:pPr>
            <w:del w:id="1447" w:author="Unknown Author" w:date="2023-06-10T18:07:40Z">
              <w:r>
                <w:rPr>
                  <w:rFonts w:eastAsia="Arial" w:cs="Arial"/>
                  <w:b w:val="false"/>
                  <w:i w:val="false"/>
                  <w:color w:val="000000"/>
                  <w:sz w:val="20"/>
                  <w:szCs w:val="20"/>
                  <w:u w:val="none"/>
                </w:rPr>
                <w:delText>log KYN/TRP</w:delText>
              </w:r>
            </w:del>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450" w:author="Unknown Author" w:date="2023-06-10T18:07:40Z"/>
              </w:rPr>
            </w:pPr>
            <w:del w:id="1449" w:author="Unknown Author" w:date="2023-06-10T18:07:40Z">
              <w:r>
                <w:rPr>
                  <w:rFonts w:eastAsia="Arial" w:cs="Arial"/>
                  <w:b w:val="false"/>
                  <w:i w:val="false"/>
                  <w:color w:val="000000"/>
                  <w:sz w:val="20"/>
                  <w:szCs w:val="20"/>
                  <w:u w:val="none"/>
                </w:rPr>
                <w:delText>log NLR</w:delText>
              </w:r>
            </w:del>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del w:id="1452" w:author="Unknown Author" w:date="2023-06-10T18:07:40Z"/>
              </w:rPr>
            </w:pPr>
            <w:del w:id="1451" w:author="Unknown Author" w:date="2023-06-10T18:07:40Z">
              <w:r>
                <w:rPr>
                  <w:rFonts w:eastAsia="Arial" w:cs="Arial"/>
                  <w:b w:val="false"/>
                  <w:i w:val="false"/>
                  <w:color w:val="000000"/>
                  <w:sz w:val="20"/>
                  <w:szCs w:val="20"/>
                  <w:u w:val="none"/>
                </w:rPr>
                <w:delText>165</w:delText>
              </w:r>
            </w:del>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454" w:author="Unknown Author" w:date="2023-06-10T18:07:40Z"/>
              </w:rPr>
            </w:pPr>
            <w:del w:id="1453" w:author="Unknown Author" w:date="2023-06-10T18:07:40Z">
              <w:r>
                <w:rPr>
                  <w:rFonts w:eastAsia="Arial" w:cs="Arial"/>
                  <w:b w:val="false"/>
                  <w:i w:val="false"/>
                  <w:color w:val="000000"/>
                  <w:sz w:val="20"/>
                  <w:szCs w:val="20"/>
                  <w:u w:val="none"/>
                </w:rPr>
                <w:delText>-0.055 [-0.21 - 0.098]</w:delText>
              </w:r>
            </w:del>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456" w:author="Unknown Author" w:date="2023-06-10T18:07:40Z"/>
              </w:rPr>
            </w:pPr>
            <w:del w:id="1455" w:author="Unknown Author" w:date="2023-06-10T18:07:40Z">
              <w:r>
                <w:rPr>
                  <w:rFonts w:eastAsia="Arial" w:cs="Arial"/>
                  <w:b w:val="false"/>
                  <w:i w:val="false"/>
                  <w:color w:val="000000"/>
                  <w:sz w:val="20"/>
                  <w:szCs w:val="20"/>
                  <w:u w:val="none"/>
                </w:rPr>
                <w:delText>ns (p = 0.48)</w:delText>
              </w:r>
            </w:del>
          </w:p>
        </w:tc>
      </w:tr>
      <w:tr>
        <w:trPr>
          <w:trHeight w:val="360" w:hRule="atLeast"/>
        </w:trPr>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458" w:author="Unknown Author" w:date="2023-06-10T18:07:40Z"/>
              </w:rPr>
            </w:pPr>
            <w:del w:id="1457" w:author="Unknown Author" w:date="2023-06-10T18:07:40Z">
              <w:r>
                <w:rPr>
                  <w:rFonts w:eastAsia="Arial" w:cs="Arial"/>
                  <w:b w:val="false"/>
                  <w:i w:val="false"/>
                  <w:color w:val="000000"/>
                  <w:sz w:val="20"/>
                  <w:szCs w:val="20"/>
                  <w:u w:val="none"/>
                </w:rPr>
                <w:delText>log PHE</w:delText>
              </w:r>
            </w:del>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460" w:author="Unknown Author" w:date="2023-06-10T18:07:40Z"/>
              </w:rPr>
            </w:pPr>
            <w:del w:id="1459" w:author="Unknown Author" w:date="2023-06-10T18:07:40Z">
              <w:r>
                <w:rPr>
                  <w:rFonts w:eastAsia="Arial" w:cs="Arial"/>
                  <w:b w:val="false"/>
                  <w:i w:val="false"/>
                  <w:color w:val="000000"/>
                  <w:sz w:val="20"/>
                  <w:szCs w:val="20"/>
                  <w:u w:val="none"/>
                </w:rPr>
                <w:delText>age</w:delText>
              </w:r>
            </w:del>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del w:id="1462" w:author="Unknown Author" w:date="2023-06-10T18:07:40Z"/>
              </w:rPr>
            </w:pPr>
            <w:del w:id="1461" w:author="Unknown Author" w:date="2023-06-10T18:07:40Z">
              <w:r>
                <w:rPr>
                  <w:rFonts w:eastAsia="Arial" w:cs="Arial"/>
                  <w:b w:val="false"/>
                  <w:i w:val="false"/>
                  <w:color w:val="000000"/>
                  <w:sz w:val="20"/>
                  <w:szCs w:val="20"/>
                  <w:u w:val="none"/>
                </w:rPr>
                <w:delText>165</w:delText>
              </w:r>
            </w:del>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464" w:author="Unknown Author" w:date="2023-06-10T18:07:40Z"/>
              </w:rPr>
            </w:pPr>
            <w:del w:id="1463" w:author="Unknown Author" w:date="2023-06-10T18:07:40Z">
              <w:r>
                <w:rPr>
                  <w:rFonts w:eastAsia="Arial" w:cs="Arial"/>
                  <w:b w:val="false"/>
                  <w:i w:val="false"/>
                  <w:color w:val="000000"/>
                  <w:sz w:val="20"/>
                  <w:szCs w:val="20"/>
                  <w:u w:val="none"/>
                </w:rPr>
                <w:delText>0.14 [-0.013 - 0.29]</w:delText>
              </w:r>
            </w:del>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466" w:author="Unknown Author" w:date="2023-06-10T18:07:40Z"/>
              </w:rPr>
            </w:pPr>
            <w:del w:id="1465" w:author="Unknown Author" w:date="2023-06-10T18:07:40Z">
              <w:r>
                <w:rPr>
                  <w:rFonts w:eastAsia="Arial" w:cs="Arial"/>
                  <w:b w:val="false"/>
                  <w:i w:val="false"/>
                  <w:color w:val="000000"/>
                  <w:sz w:val="20"/>
                  <w:szCs w:val="20"/>
                  <w:u w:val="none"/>
                </w:rPr>
                <w:delText>ns (p = 0.073)</w:delText>
              </w:r>
            </w:del>
          </w:p>
        </w:tc>
      </w:tr>
      <w:tr>
        <w:trPr>
          <w:trHeight w:val="360" w:hRule="atLeast"/>
        </w:trPr>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468" w:author="Unknown Author" w:date="2023-06-10T18:07:40Z"/>
              </w:rPr>
            </w:pPr>
            <w:del w:id="1467" w:author="Unknown Author" w:date="2023-06-10T18:07:40Z">
              <w:r>
                <w:rPr>
                  <w:rFonts w:eastAsia="Arial" w:cs="Arial"/>
                  <w:b w:val="false"/>
                  <w:i w:val="false"/>
                  <w:color w:val="000000"/>
                  <w:sz w:val="20"/>
                  <w:szCs w:val="20"/>
                  <w:u w:val="none"/>
                </w:rPr>
                <w:delText>log TYR</w:delText>
              </w:r>
            </w:del>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470" w:author="Unknown Author" w:date="2023-06-10T18:07:40Z"/>
              </w:rPr>
            </w:pPr>
            <w:del w:id="1469" w:author="Unknown Author" w:date="2023-06-10T18:07:40Z">
              <w:r>
                <w:rPr>
                  <w:rFonts w:eastAsia="Arial" w:cs="Arial"/>
                  <w:b w:val="false"/>
                  <w:i w:val="false"/>
                  <w:color w:val="000000"/>
                  <w:sz w:val="20"/>
                  <w:szCs w:val="20"/>
                  <w:u w:val="none"/>
                </w:rPr>
                <w:delText>age</w:delText>
              </w:r>
            </w:del>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del w:id="1472" w:author="Unknown Author" w:date="2023-06-10T18:07:40Z"/>
              </w:rPr>
            </w:pPr>
            <w:del w:id="1471" w:author="Unknown Author" w:date="2023-06-10T18:07:40Z">
              <w:r>
                <w:rPr>
                  <w:rFonts w:eastAsia="Arial" w:cs="Arial"/>
                  <w:b w:val="false"/>
                  <w:i w:val="false"/>
                  <w:color w:val="000000"/>
                  <w:sz w:val="20"/>
                  <w:szCs w:val="20"/>
                  <w:u w:val="none"/>
                </w:rPr>
                <w:delText>165</w:delText>
              </w:r>
            </w:del>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474" w:author="Unknown Author" w:date="2023-06-10T18:07:40Z"/>
              </w:rPr>
            </w:pPr>
            <w:del w:id="1473" w:author="Unknown Author" w:date="2023-06-10T18:07:40Z">
              <w:r>
                <w:rPr>
                  <w:rFonts w:eastAsia="Arial" w:cs="Arial"/>
                  <w:b w:val="false"/>
                  <w:i w:val="false"/>
                  <w:color w:val="000000"/>
                  <w:sz w:val="20"/>
                  <w:szCs w:val="20"/>
                  <w:u w:val="none"/>
                </w:rPr>
                <w:delText>0.3 [0.16 - 0.44]</w:delText>
              </w:r>
            </w:del>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476" w:author="Unknown Author" w:date="2023-06-10T18:07:40Z"/>
              </w:rPr>
            </w:pPr>
            <w:del w:id="1475" w:author="Unknown Author" w:date="2023-06-10T18:07:40Z">
              <w:r>
                <w:rPr>
                  <w:rFonts w:eastAsia="Arial" w:cs="Arial"/>
                  <w:b w:val="false"/>
                  <w:i w:val="false"/>
                  <w:color w:val="000000"/>
                  <w:sz w:val="20"/>
                  <w:szCs w:val="20"/>
                  <w:u w:val="none"/>
                </w:rPr>
                <w:delText>p &lt; 0.001</w:delText>
              </w:r>
            </w:del>
          </w:p>
        </w:tc>
      </w:tr>
      <w:tr>
        <w:trPr>
          <w:trHeight w:val="360" w:hRule="atLeast"/>
        </w:trPr>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478" w:author="Unknown Author" w:date="2023-06-10T18:07:40Z"/>
              </w:rPr>
            </w:pPr>
            <w:del w:id="1477" w:author="Unknown Author" w:date="2023-06-10T18:07:40Z">
              <w:r>
                <w:rPr>
                  <w:rFonts w:eastAsia="Arial" w:cs="Arial"/>
                  <w:b w:val="false"/>
                  <w:i w:val="false"/>
                  <w:color w:val="000000"/>
                  <w:sz w:val="20"/>
                  <w:szCs w:val="20"/>
                  <w:u w:val="none"/>
                </w:rPr>
                <w:delText>sqrt PHE/TYR</w:delText>
              </w:r>
            </w:del>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480" w:author="Unknown Author" w:date="2023-06-10T18:07:40Z"/>
              </w:rPr>
            </w:pPr>
            <w:del w:id="1479" w:author="Unknown Author" w:date="2023-06-10T18:07:40Z">
              <w:r>
                <w:rPr>
                  <w:rFonts w:eastAsia="Arial" w:cs="Arial"/>
                  <w:b w:val="false"/>
                  <w:i w:val="false"/>
                  <w:color w:val="000000"/>
                  <w:sz w:val="20"/>
                  <w:szCs w:val="20"/>
                  <w:u w:val="none"/>
                </w:rPr>
                <w:delText>age</w:delText>
              </w:r>
            </w:del>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del w:id="1482" w:author="Unknown Author" w:date="2023-06-10T18:07:40Z"/>
              </w:rPr>
            </w:pPr>
            <w:del w:id="1481" w:author="Unknown Author" w:date="2023-06-10T18:07:40Z">
              <w:r>
                <w:rPr>
                  <w:rFonts w:eastAsia="Arial" w:cs="Arial"/>
                  <w:b w:val="false"/>
                  <w:i w:val="false"/>
                  <w:color w:val="000000"/>
                  <w:sz w:val="20"/>
                  <w:szCs w:val="20"/>
                  <w:u w:val="none"/>
                </w:rPr>
                <w:delText>165</w:delText>
              </w:r>
            </w:del>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484" w:author="Unknown Author" w:date="2023-06-10T18:07:40Z"/>
              </w:rPr>
            </w:pPr>
            <w:del w:id="1483" w:author="Unknown Author" w:date="2023-06-10T18:07:40Z">
              <w:r>
                <w:rPr>
                  <w:rFonts w:eastAsia="Arial" w:cs="Arial"/>
                  <w:b w:val="false"/>
                  <w:i w:val="false"/>
                  <w:color w:val="000000"/>
                  <w:sz w:val="20"/>
                  <w:szCs w:val="20"/>
                  <w:u w:val="none"/>
                </w:rPr>
                <w:delText>-0.25 [-0.39 - -0.11]</w:delText>
              </w:r>
            </w:del>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486" w:author="Unknown Author" w:date="2023-06-10T18:07:40Z"/>
              </w:rPr>
            </w:pPr>
            <w:del w:id="1485" w:author="Unknown Author" w:date="2023-06-10T18:07:40Z">
              <w:r>
                <w:rPr>
                  <w:rFonts w:eastAsia="Arial" w:cs="Arial"/>
                  <w:b w:val="false"/>
                  <w:i w:val="false"/>
                  <w:color w:val="000000"/>
                  <w:sz w:val="20"/>
                  <w:szCs w:val="20"/>
                  <w:u w:val="none"/>
                </w:rPr>
                <w:delText>p &lt; 0.001</w:delText>
              </w:r>
            </w:del>
          </w:p>
        </w:tc>
      </w:tr>
      <w:tr>
        <w:trPr>
          <w:trHeight w:val="360" w:hRule="atLeast"/>
        </w:trPr>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488" w:author="Unknown Author" w:date="2023-06-10T18:07:40Z"/>
              </w:rPr>
            </w:pPr>
            <w:del w:id="1487" w:author="Unknown Author" w:date="2023-06-10T18:07:40Z">
              <w:r>
                <w:rPr>
                  <w:rFonts w:eastAsia="Arial" w:cs="Arial"/>
                  <w:b w:val="false"/>
                  <w:i w:val="false"/>
                  <w:color w:val="000000"/>
                  <w:sz w:val="20"/>
                  <w:szCs w:val="20"/>
                  <w:u w:val="none"/>
                </w:rPr>
                <w:delText>log PHE</w:delText>
              </w:r>
            </w:del>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490" w:author="Unknown Author" w:date="2023-06-10T18:07:40Z"/>
              </w:rPr>
            </w:pPr>
            <w:del w:id="1489" w:author="Unknown Author" w:date="2023-06-10T18:07:40Z">
              <w:r>
                <w:rPr>
                  <w:rFonts w:eastAsia="Arial" w:cs="Arial"/>
                  <w:b w:val="false"/>
                  <w:i w:val="false"/>
                  <w:color w:val="000000"/>
                  <w:sz w:val="20"/>
                  <w:szCs w:val="20"/>
                  <w:u w:val="none"/>
                </w:rPr>
                <w:delText>log NEO</w:delText>
              </w:r>
            </w:del>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del w:id="1492" w:author="Unknown Author" w:date="2023-06-10T18:07:40Z"/>
              </w:rPr>
            </w:pPr>
            <w:del w:id="1491" w:author="Unknown Author" w:date="2023-06-10T18:07:40Z">
              <w:r>
                <w:rPr>
                  <w:rFonts w:eastAsia="Arial" w:cs="Arial"/>
                  <w:b w:val="false"/>
                  <w:i w:val="false"/>
                  <w:color w:val="000000"/>
                  <w:sz w:val="20"/>
                  <w:szCs w:val="20"/>
                  <w:u w:val="none"/>
                </w:rPr>
                <w:delText>165</w:delText>
              </w:r>
            </w:del>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494" w:author="Unknown Author" w:date="2023-06-10T18:07:40Z"/>
              </w:rPr>
            </w:pPr>
            <w:del w:id="1493" w:author="Unknown Author" w:date="2023-06-10T18:07:40Z">
              <w:r>
                <w:rPr>
                  <w:rFonts w:eastAsia="Arial" w:cs="Arial"/>
                  <w:b w:val="false"/>
                  <w:i w:val="false"/>
                  <w:color w:val="000000"/>
                  <w:sz w:val="20"/>
                  <w:szCs w:val="20"/>
                  <w:u w:val="none"/>
                </w:rPr>
                <w:delText>-0.044 [-0.2 - 0.11]</w:delText>
              </w:r>
            </w:del>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496" w:author="Unknown Author" w:date="2023-06-10T18:07:40Z"/>
              </w:rPr>
            </w:pPr>
            <w:del w:id="1495" w:author="Unknown Author" w:date="2023-06-10T18:07:40Z">
              <w:r>
                <w:rPr>
                  <w:rFonts w:eastAsia="Arial" w:cs="Arial"/>
                  <w:b w:val="false"/>
                  <w:i w:val="false"/>
                  <w:color w:val="000000"/>
                  <w:sz w:val="20"/>
                  <w:szCs w:val="20"/>
                  <w:u w:val="none"/>
                </w:rPr>
                <w:delText>ns (p = 0.58)</w:delText>
              </w:r>
            </w:del>
          </w:p>
        </w:tc>
      </w:tr>
      <w:tr>
        <w:trPr>
          <w:trHeight w:val="360" w:hRule="atLeast"/>
        </w:trPr>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498" w:author="Unknown Author" w:date="2023-06-10T18:07:40Z"/>
              </w:rPr>
            </w:pPr>
            <w:del w:id="1497" w:author="Unknown Author" w:date="2023-06-10T18:07:40Z">
              <w:r>
                <w:rPr>
                  <w:rFonts w:eastAsia="Arial" w:cs="Arial"/>
                  <w:b w:val="false"/>
                  <w:i w:val="false"/>
                  <w:color w:val="000000"/>
                  <w:sz w:val="20"/>
                  <w:szCs w:val="20"/>
                  <w:u w:val="none"/>
                </w:rPr>
                <w:delText>log TYR</w:delText>
              </w:r>
            </w:del>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500" w:author="Unknown Author" w:date="2023-06-10T18:07:40Z"/>
              </w:rPr>
            </w:pPr>
            <w:del w:id="1499" w:author="Unknown Author" w:date="2023-06-10T18:07:40Z">
              <w:r>
                <w:rPr>
                  <w:rFonts w:eastAsia="Arial" w:cs="Arial"/>
                  <w:b w:val="false"/>
                  <w:i w:val="false"/>
                  <w:color w:val="000000"/>
                  <w:sz w:val="20"/>
                  <w:szCs w:val="20"/>
                  <w:u w:val="none"/>
                </w:rPr>
                <w:delText>log NEO</w:delText>
              </w:r>
            </w:del>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del w:id="1502" w:author="Unknown Author" w:date="2023-06-10T18:07:40Z"/>
              </w:rPr>
            </w:pPr>
            <w:del w:id="1501" w:author="Unknown Author" w:date="2023-06-10T18:07:40Z">
              <w:r>
                <w:rPr>
                  <w:rFonts w:eastAsia="Arial" w:cs="Arial"/>
                  <w:b w:val="false"/>
                  <w:i w:val="false"/>
                  <w:color w:val="000000"/>
                  <w:sz w:val="20"/>
                  <w:szCs w:val="20"/>
                  <w:u w:val="none"/>
                </w:rPr>
                <w:delText>165</w:delText>
              </w:r>
            </w:del>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504" w:author="Unknown Author" w:date="2023-06-10T18:07:40Z"/>
              </w:rPr>
            </w:pPr>
            <w:del w:id="1503" w:author="Unknown Author" w:date="2023-06-10T18:07:40Z">
              <w:r>
                <w:rPr>
                  <w:rFonts w:eastAsia="Arial" w:cs="Arial"/>
                  <w:b w:val="false"/>
                  <w:i w:val="false"/>
                  <w:color w:val="000000"/>
                  <w:sz w:val="20"/>
                  <w:szCs w:val="20"/>
                  <w:u w:val="none"/>
                </w:rPr>
                <w:delText>-0.085 [-0.23 - 0.069]</w:delText>
              </w:r>
            </w:del>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506" w:author="Unknown Author" w:date="2023-06-10T18:07:40Z"/>
              </w:rPr>
            </w:pPr>
            <w:del w:id="1505" w:author="Unknown Author" w:date="2023-06-10T18:07:40Z">
              <w:r>
                <w:rPr>
                  <w:rFonts w:eastAsia="Arial" w:cs="Arial"/>
                  <w:b w:val="false"/>
                  <w:i w:val="false"/>
                  <w:color w:val="000000"/>
                  <w:sz w:val="20"/>
                  <w:szCs w:val="20"/>
                  <w:u w:val="none"/>
                </w:rPr>
                <w:delText>ns (p = 0.28)</w:delText>
              </w:r>
            </w:del>
          </w:p>
        </w:tc>
      </w:tr>
      <w:tr>
        <w:trPr>
          <w:trHeight w:val="360" w:hRule="atLeast"/>
        </w:trPr>
        <w:tc>
          <w:tcPr>
            <w:tcW w:w="209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1508" w:author="Unknown Author" w:date="2023-06-10T18:07:40Z"/>
              </w:rPr>
            </w:pPr>
            <w:del w:id="1507" w:author="Unknown Author" w:date="2023-06-10T18:07:40Z">
              <w:r>
                <w:rPr>
                  <w:rFonts w:eastAsia="Arial" w:cs="Arial"/>
                  <w:b w:val="false"/>
                  <w:i w:val="false"/>
                  <w:color w:val="000000"/>
                  <w:sz w:val="20"/>
                  <w:szCs w:val="20"/>
                  <w:u w:val="none"/>
                </w:rPr>
                <w:delText>sqrt PHE/TYR</w:delText>
              </w:r>
            </w:del>
          </w:p>
        </w:tc>
        <w:tc>
          <w:tcPr>
            <w:tcW w:w="2269"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1510" w:author="Unknown Author" w:date="2023-06-10T18:07:40Z"/>
              </w:rPr>
            </w:pPr>
            <w:del w:id="1509" w:author="Unknown Author" w:date="2023-06-10T18:07:40Z">
              <w:r>
                <w:rPr>
                  <w:rFonts w:eastAsia="Arial" w:cs="Arial"/>
                  <w:b w:val="false"/>
                  <w:i w:val="false"/>
                  <w:color w:val="000000"/>
                  <w:sz w:val="20"/>
                  <w:szCs w:val="20"/>
                  <w:u w:val="none"/>
                </w:rPr>
                <w:delText>log NEO</w:delText>
              </w:r>
            </w:del>
          </w:p>
        </w:tc>
        <w:tc>
          <w:tcPr>
            <w:tcW w:w="113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del w:id="1512" w:author="Unknown Author" w:date="2023-06-10T18:07:40Z"/>
              </w:rPr>
            </w:pPr>
            <w:del w:id="1511" w:author="Unknown Author" w:date="2023-06-10T18:07:40Z">
              <w:r>
                <w:rPr>
                  <w:rFonts w:eastAsia="Arial" w:cs="Arial"/>
                  <w:b w:val="false"/>
                  <w:i w:val="false"/>
                  <w:color w:val="000000"/>
                  <w:sz w:val="20"/>
                  <w:szCs w:val="20"/>
                  <w:u w:val="none"/>
                </w:rPr>
                <w:delText>165</w:delText>
              </w:r>
            </w:del>
          </w:p>
        </w:tc>
        <w:tc>
          <w:tcPr>
            <w:tcW w:w="221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1514" w:author="Unknown Author" w:date="2023-06-10T18:07:40Z"/>
              </w:rPr>
            </w:pPr>
            <w:del w:id="1513" w:author="Unknown Author" w:date="2023-06-10T18:07:40Z">
              <w:r>
                <w:rPr>
                  <w:rFonts w:eastAsia="Arial" w:cs="Arial"/>
                  <w:b w:val="false"/>
                  <w:i w:val="false"/>
                  <w:color w:val="000000"/>
                  <w:sz w:val="20"/>
                  <w:szCs w:val="20"/>
                  <w:u w:val="none"/>
                </w:rPr>
                <w:delText>0.083 [-0.071 - 0.23]</w:delText>
              </w:r>
            </w:del>
          </w:p>
        </w:tc>
        <w:tc>
          <w:tcPr>
            <w:tcW w:w="158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1516" w:author="Unknown Author" w:date="2023-06-10T18:07:40Z"/>
              </w:rPr>
            </w:pPr>
            <w:del w:id="1515" w:author="Unknown Author" w:date="2023-06-10T18:07:40Z">
              <w:r>
                <w:rPr>
                  <w:rFonts w:eastAsia="Arial" w:cs="Arial"/>
                  <w:b w:val="false"/>
                  <w:i w:val="false"/>
                  <w:color w:val="000000"/>
                  <w:sz w:val="20"/>
                  <w:szCs w:val="20"/>
                  <w:u w:val="none"/>
                </w:rPr>
                <w:delText>ns (p = 0.29)</w:delText>
              </w:r>
            </w:del>
          </w:p>
        </w:tc>
      </w:tr>
      <w:tr>
        <w:trPr>
          <w:trHeight w:val="360" w:hRule="atLeast"/>
        </w:trPr>
        <w:tc>
          <w:tcPr>
            <w:tcW w:w="9298" w:type="dxa"/>
            <w:gridSpan w:val="5"/>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519" w:author="Unknown Author" w:date="2023-06-10T18:07:40Z"/>
              </w:rPr>
            </w:pPr>
            <w:del w:id="1517" w:author="Unknown Author" w:date="2023-06-10T18:07:40Z">
              <w:r>
                <w:rPr>
                  <w:rFonts w:eastAsia="Arial" w:cs="Arial"/>
                  <w:b w:val="false"/>
                  <w:i w:val="false"/>
                  <w:color w:val="000000"/>
                  <w:sz w:val="20"/>
                  <w:szCs w:val="20"/>
                  <w:u w:val="none"/>
                  <w:vertAlign w:val="superscript"/>
                </w:rPr>
                <w:delText>a</w:delText>
              </w:r>
            </w:del>
            <w:del w:id="1518" w:author="Unknown Author" w:date="2023-06-10T18:07:40Z">
              <w:r>
                <w:rPr>
                  <w:rFonts w:eastAsia="Arial" w:cs="Arial"/>
                  <w:b w:val="false"/>
                  <w:i w:val="false"/>
                  <w:color w:val="000000"/>
                  <w:sz w:val="20"/>
                  <w:szCs w:val="20"/>
                  <w:u w:val="none"/>
                </w:rPr>
                <w:delText>TRP: tryptophan; KYN: kynurenine; KYN/TRP: kynurenine/tryptophan ratio; PHE: phenylalanine; TYR: tyrosine; PHE/TYR: phenylalanine/tyrosine ratio.</w:delText>
              </w:r>
            </w:del>
          </w:p>
        </w:tc>
      </w:tr>
      <w:tr>
        <w:trPr>
          <w:trHeight w:val="360" w:hRule="atLeast"/>
        </w:trPr>
        <w:tc>
          <w:tcPr>
            <w:tcW w:w="9298"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522" w:author="Unknown Author" w:date="2023-06-10T18:07:40Z"/>
              </w:rPr>
            </w:pPr>
            <w:del w:id="1520" w:author="Unknown Author" w:date="2023-06-10T18:07:40Z">
              <w:r>
                <w:rPr>
                  <w:rFonts w:eastAsia="Arial" w:cs="Arial"/>
                  <w:b w:val="false"/>
                  <w:i w:val="false"/>
                  <w:color w:val="000000"/>
                  <w:sz w:val="20"/>
                  <w:szCs w:val="20"/>
                  <w:u w:val="none"/>
                  <w:vertAlign w:val="superscript"/>
                </w:rPr>
                <w:delText>b</w:delText>
              </w:r>
            </w:del>
            <w:del w:id="1521" w:author="Unknown Author" w:date="2023-06-10T18:07:40Z">
              <w:r>
                <w:rPr>
                  <w:rFonts w:eastAsia="Arial" w:cs="Arial"/>
                  <w:b w:val="false"/>
                  <w:i w:val="false"/>
                  <w:color w:val="000000"/>
                  <w:sz w:val="20"/>
                  <w:szCs w:val="20"/>
                  <w:u w:val="none"/>
                </w:rPr>
                <w:delText>PSS-4: perceived stress scale, 4 item; NEO: neopterin; NLR: neutrophil - lymphocyte ratio.</w:delText>
              </w:r>
            </w:del>
          </w:p>
        </w:tc>
      </w:tr>
      <w:tr>
        <w:trPr>
          <w:trHeight w:val="360" w:hRule="atLeast"/>
        </w:trPr>
        <w:tc>
          <w:tcPr>
            <w:tcW w:w="9298"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525" w:author="Unknown Author" w:date="2023-06-10T18:07:40Z"/>
              </w:rPr>
            </w:pPr>
            <w:del w:id="1523" w:author="Unknown Author" w:date="2023-06-10T18:07:40Z">
              <w:r>
                <w:rPr>
                  <w:rFonts w:eastAsia="Arial" w:cs="Arial"/>
                  <w:b w:val="false"/>
                  <w:i w:val="false"/>
                  <w:color w:val="000000"/>
                  <w:sz w:val="20"/>
                  <w:szCs w:val="20"/>
                  <w:u w:val="none"/>
                  <w:vertAlign w:val="superscript"/>
                </w:rPr>
                <w:delText>c</w:delText>
              </w:r>
            </w:del>
            <w:del w:id="1524" w:author="Unknown Author" w:date="2023-06-10T18:07:40Z">
              <w:r>
                <w:rPr>
                  <w:rFonts w:eastAsia="Arial" w:cs="Arial"/>
                  <w:b w:val="false"/>
                  <w:i w:val="false"/>
                  <w:color w:val="000000"/>
                  <w:sz w:val="20"/>
                  <w:szCs w:val="20"/>
                  <w:u w:val="none"/>
                </w:rPr>
                <w:delText>Corrected for multiple testing with the false discovery rate method.</w:delText>
              </w:r>
            </w:del>
          </w:p>
        </w:tc>
      </w:tr>
    </w:tbl>
    <w:p>
      <w:pPr>
        <w:pStyle w:val="TableCaption"/>
        <w:rPr>
          <w:i/>
          <w:i/>
        </w:rPr>
      </w:pPr>
      <w:r>
        <w:rPr>
          <w:i/>
        </w:rPr>
      </w:r>
      <w:r>
        <w:br w:type="page"/>
      </w:r>
    </w:p>
    <w:p>
      <w:pPr>
        <w:pStyle w:val="TableCaption"/>
        <w:rPr/>
      </w:pPr>
      <w:ins w:id="1526" w:author="Katharina Huefner" w:date="2023-06-09T15:54:00Z">
        <w:r>
          <w:rPr/>
          <w:t xml:space="preserve">Supplementary Table </w:t>
        </w:r>
      </w:ins>
      <w:ins w:id="1527" w:author="Katharina Huefner" w:date="2023-06-09T15:54:00Z">
        <w:commentRangeStart w:id="11"/>
        <w:r>
          <w:rPr/>
          <w:t>S8</w:t>
        </w:r>
      </w:ins>
      <w:ins w:id="1528" w:author="Unknown Author" w:date="2023-06-10T18:07:40Z">
        <w:r>
          <w:rPr/>
        </w:r>
      </w:ins>
      <w:del w:id="1529" w:author="Unknown Author" w:date="2023-06-10T18:07:40Z">
        <w:commentRangeEnd w:id="11"/>
        <w:r>
          <w:commentReference w:id="11"/>
        </w:r>
        <w:r>
          <w:rPr/>
          <w:delText>Table 8</w:delText>
        </w:r>
      </w:del>
      <w:ins w:id="1530" w:author="Katharina Huefner" w:date="2023-06-09T15:54:00Z">
        <w:r>
          <w:rPr/>
          <w:t xml:space="preserve">: Comparison of </w:t>
        </w:r>
      </w:ins>
      <w:ins w:id="1531" w:author="Unknown Author" w:date="2023-06-10T18:07:40Z">
        <w:r>
          <w:rPr/>
          <w:t>serum</w:t>
        </w:r>
      </w:ins>
      <w:del w:id="1532" w:author="Unknown Author" w:date="2023-06-10T18:07:40Z">
        <w:r>
          <w:rPr/>
          <w:delText>plasma</w:delText>
        </w:r>
      </w:del>
      <w:ins w:id="1533" w:author="Katharina Huefner" w:date="2023-06-09T15:54:00Z">
        <w:r>
          <w:rPr/>
          <w:t xml:space="preserve"> metabolite concentrations in SIMMUN study participants split by </w:t>
        </w:r>
      </w:ins>
      <w:ins w:id="1534" w:author="Unknown Author" w:date="2023-06-10T18:07:40Z">
        <w:r>
          <w:rPr/>
          <w:t xml:space="preserve">presence of </w:t>
        </w:r>
      </w:ins>
      <w:ins w:id="1535" w:author="Katharina Huefner" w:date="2023-06-09T15:54:00Z">
        <w:r>
          <w:rPr/>
          <w:t xml:space="preserve">clinically relevant </w:t>
        </w:r>
      </w:ins>
      <w:ins w:id="1536" w:author="Unknown Author" w:date="2023-06-10T18:07:40Z">
        <w:r>
          <w:rPr/>
          <w:t xml:space="preserve">symptoms of depression </w:t>
        </w:r>
      </w:ins>
      <w:del w:id="1537" w:author="Unknown Author" w:date="2023-06-10T18:07:40Z">
        <w:r>
          <w:rPr/>
          <w:delText xml:space="preserve">depression signs </w:delText>
        </w:r>
      </w:del>
      <w:ins w:id="1538" w:author="Katharina Huefner" w:date="2023-06-09T15:54:00Z">
        <w:r>
          <w:rPr/>
          <w:t xml:space="preserve">and SARS-CoV-2 infection status with two-tailed </w:t>
        </w:r>
      </w:ins>
      <w:ins w:id="1539" w:author="Katharina Huefner" w:date="2023-06-09T15:54:00Z">
        <w:commentRangeStart w:id="12"/>
        <w:r>
          <w:rPr/>
          <w:t>T t</w:t>
        </w:r>
      </w:ins>
      <w:ins w:id="1540" w:author="Unknown Author" w:date="2023-06-10T18:07:40Z">
        <w:r>
          <w:rPr/>
        </w:r>
      </w:ins>
      <w:ins w:id="1541" w:author="Katharina Huefner" w:date="2023-06-09T15:54:00Z">
        <w:commentRangeEnd w:id="12"/>
        <w:r>
          <w:commentReference w:id="12"/>
        </w:r>
        <w:r>
          <w:rPr/>
          <w:t>est</w:t>
        </w:r>
      </w:ins>
      <w:del w:id="1542" w:author="Unknown Author" w:date="2023-06-10T18:07:40Z">
        <w:r>
          <w:rPr/>
          <w:delText>test</w:delText>
        </w:r>
      </w:del>
      <w:ins w:id="1543" w:author="Katharina Huefner" w:date="2023-06-09T15:54:00Z">
        <w:r>
          <w:rPr/>
          <w:t xml:space="preserve"> and Cohen's d effect size statistic.</w:t>
        </w:r>
      </w:ins>
    </w:p>
    <w:tbl>
      <w:tblPr>
        <w:tblStyle w:val="Table"/>
        <w:tblW w:w="11453" w:type="dxa"/>
        <w:jc w:val="center"/>
        <w:tblInd w:w="0" w:type="dxa"/>
        <w:tblLayout w:type="fixed"/>
        <w:tblCellMar>
          <w:top w:w="0" w:type="dxa"/>
          <w:left w:w="0" w:type="dxa"/>
          <w:bottom w:w="0" w:type="dxa"/>
          <w:right w:w="0" w:type="dxa"/>
        </w:tblCellMar>
        <w:tblLook w:firstRow="1" w:noVBand="1" w:lastRow="0" w:firstColumn="0" w:lastColumn="0" w:noHBand="0" w:val="0420"/>
      </w:tblPr>
      <w:tblGrid>
        <w:gridCol w:w="1475"/>
        <w:gridCol w:w="2381"/>
        <w:gridCol w:w="1359"/>
        <w:gridCol w:w="1247"/>
        <w:gridCol w:w="2100"/>
        <w:gridCol w:w="1531"/>
        <w:gridCol w:w="1359"/>
      </w:tblGrid>
      <w:tr>
        <w:trPr>
          <w:tblHeader w:val="true"/>
          <w:trHeight w:val="360" w:hRule="atLeast"/>
        </w:trPr>
        <w:tc>
          <w:tcPr>
            <w:tcW w:w="1475"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544" w:author="Katharina Huefner" w:date="2023-06-09T15:54:00Z">
              <w:r>
                <w:rPr>
                  <w:rFonts w:eastAsia="Arial" w:cs="Arial"/>
                  <w:b/>
                  <w:color w:val="000000"/>
                  <w:kern w:val="0"/>
                  <w:sz w:val="20"/>
                  <w:szCs w:val="20"/>
                  <w:lang w:val="en-US" w:eastAsia="en-US" w:bidi="ar-SA"/>
                </w:rPr>
                <w:t>Metabolite</w:t>
              </w:r>
            </w:ins>
            <w:ins w:id="1545" w:author="Katharina Huefner" w:date="2023-06-09T15:54:00Z">
              <w:r>
                <w:rPr>
                  <w:rFonts w:eastAsia="Arial" w:cs="Arial"/>
                  <w:b/>
                  <w:color w:val="000000"/>
                  <w:kern w:val="0"/>
                  <w:sz w:val="20"/>
                  <w:szCs w:val="20"/>
                  <w:vertAlign w:val="superscript"/>
                  <w:lang w:val="en-US" w:eastAsia="en-US" w:bidi="ar-SA"/>
                </w:rPr>
                <w:t>a</w:t>
              </w:r>
            </w:ins>
          </w:p>
        </w:tc>
        <w:tc>
          <w:tcPr>
            <w:tcW w:w="2381"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546" w:author="Katharina Huefner" w:date="2023-06-09T15:54:00Z">
              <w:r>
                <w:rPr>
                  <w:rFonts w:eastAsia="Arial" w:cs="Arial"/>
                  <w:b/>
                  <w:color w:val="000000"/>
                  <w:kern w:val="0"/>
                  <w:sz w:val="20"/>
                  <w:szCs w:val="20"/>
                  <w:lang w:val="en-US" w:eastAsia="en-US" w:bidi="ar-SA"/>
                </w:rPr>
                <w:t>Explanatory variable</w:t>
              </w:r>
            </w:ins>
            <w:ins w:id="1547" w:author="Katharina Huefner" w:date="2023-06-09T15:54:00Z">
              <w:r>
                <w:rPr>
                  <w:rFonts w:eastAsia="Arial" w:cs="Arial"/>
                  <w:b/>
                  <w:color w:val="000000"/>
                  <w:kern w:val="0"/>
                  <w:sz w:val="20"/>
                  <w:szCs w:val="20"/>
                  <w:vertAlign w:val="superscript"/>
                  <w:lang w:val="en-US" w:eastAsia="en-US" w:bidi="ar-SA"/>
                </w:rPr>
                <w:t>b</w:t>
              </w:r>
            </w:ins>
          </w:p>
        </w:tc>
        <w:tc>
          <w:tcPr>
            <w:tcW w:w="1359"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548" w:author="Katharina Huefner" w:date="2023-06-09T15:54:00Z">
              <w:r>
                <w:rPr>
                  <w:rFonts w:eastAsia="Arial" w:cs="Arial"/>
                  <w:b/>
                  <w:color w:val="000000"/>
                  <w:kern w:val="0"/>
                  <w:sz w:val="20"/>
                  <w:szCs w:val="20"/>
                  <w:lang w:val="en-US" w:eastAsia="en-US" w:bidi="ar-SA"/>
                </w:rPr>
                <w:t>Category</w:t>
              </w:r>
            </w:ins>
            <w:ins w:id="1549" w:author="Katharina Huefner" w:date="2023-06-09T15:54:00Z">
              <w:r>
                <w:rPr>
                  <w:rFonts w:eastAsia="Arial" w:cs="Arial"/>
                  <w:b/>
                  <w:color w:val="000000"/>
                  <w:kern w:val="0"/>
                  <w:sz w:val="20"/>
                  <w:szCs w:val="20"/>
                  <w:vertAlign w:val="superscript"/>
                  <w:lang w:val="en-US" w:eastAsia="en-US" w:bidi="ar-SA"/>
                </w:rPr>
                <w:t>c</w:t>
              </w:r>
            </w:ins>
          </w:p>
        </w:tc>
        <w:tc>
          <w:tcPr>
            <w:tcW w:w="1247"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550" w:author="Katharina Huefner" w:date="2023-06-09T15:54:00Z">
              <w:r>
                <w:rPr>
                  <w:rFonts w:eastAsia="Arial" w:cs="Arial"/>
                  <w:b/>
                  <w:color w:val="000000"/>
                  <w:kern w:val="0"/>
                  <w:sz w:val="20"/>
                  <w:szCs w:val="20"/>
                  <w:lang w:val="en-US" w:eastAsia="en-US" w:bidi="ar-SA"/>
                </w:rPr>
                <w:t>N</w:t>
              </w:r>
            </w:ins>
          </w:p>
        </w:tc>
        <w:tc>
          <w:tcPr>
            <w:tcW w:w="2100"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551" w:author="Katharina Huefner" w:date="2023-06-09T15:54:00Z">
              <w:r>
                <w:rPr>
                  <w:rFonts w:eastAsia="Arial" w:cs="Arial"/>
                  <w:b/>
                  <w:color w:val="000000"/>
                  <w:kern w:val="0"/>
                  <w:sz w:val="20"/>
                  <w:szCs w:val="20"/>
                  <w:lang w:val="en-US" w:eastAsia="en-US" w:bidi="ar-SA"/>
                </w:rPr>
                <w:t>Median, IQR, range</w:t>
              </w:r>
            </w:ins>
          </w:p>
        </w:tc>
        <w:tc>
          <w:tcPr>
            <w:tcW w:w="1531"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552" w:author="Katharina Huefner" w:date="2023-06-09T15:54:00Z">
              <w:r>
                <w:rPr>
                  <w:rFonts w:eastAsia="Arial" w:cs="Arial"/>
                  <w:b/>
                  <w:color w:val="000000"/>
                  <w:kern w:val="0"/>
                  <w:sz w:val="20"/>
                  <w:szCs w:val="20"/>
                  <w:lang w:val="en-US" w:eastAsia="en-US" w:bidi="ar-SA"/>
                </w:rPr>
                <w:t>Significance</w:t>
              </w:r>
            </w:ins>
            <w:ins w:id="1553" w:author="Katharina Huefner" w:date="2023-06-09T15:54:00Z">
              <w:r>
                <w:rPr>
                  <w:rFonts w:eastAsia="Arial" w:cs="Arial"/>
                  <w:b/>
                  <w:color w:val="000000"/>
                  <w:kern w:val="0"/>
                  <w:sz w:val="20"/>
                  <w:szCs w:val="20"/>
                  <w:vertAlign w:val="superscript"/>
                  <w:lang w:val="en-US" w:eastAsia="en-US" w:bidi="ar-SA"/>
                </w:rPr>
                <w:t>d</w:t>
              </w:r>
            </w:ins>
          </w:p>
        </w:tc>
        <w:tc>
          <w:tcPr>
            <w:tcW w:w="1359"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554" w:author="Katharina Huefner" w:date="2023-06-09T15:54:00Z">
              <w:r>
                <w:rPr>
                  <w:rFonts w:eastAsia="Arial" w:cs="Arial"/>
                  <w:b/>
                  <w:color w:val="000000"/>
                  <w:kern w:val="0"/>
                  <w:sz w:val="20"/>
                  <w:szCs w:val="20"/>
                  <w:lang w:val="en-US" w:eastAsia="en-US" w:bidi="ar-SA"/>
                </w:rPr>
                <w:t>Effect size</w:t>
              </w:r>
            </w:ins>
          </w:p>
        </w:tc>
      </w:tr>
      <w:tr>
        <w:trPr>
          <w:trHeight w:val="360" w:hRule="atLeast"/>
        </w:trPr>
        <w:tc>
          <w:tcPr>
            <w:tcW w:w="1475" w:type="dxa"/>
            <w:vMerge w:val="restart"/>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555" w:author="Katharina Huefner" w:date="2023-06-09T15:54:00Z">
              <w:r>
                <w:rPr>
                  <w:rFonts w:eastAsia="Arial" w:cs="Arial"/>
                  <w:color w:val="000000"/>
                  <w:kern w:val="0"/>
                  <w:sz w:val="20"/>
                  <w:szCs w:val="20"/>
                  <w:lang w:val="en-US" w:eastAsia="en-US" w:bidi="ar-SA"/>
                </w:rPr>
                <w:t>TRP</w:t>
              </w:r>
            </w:ins>
          </w:p>
        </w:tc>
        <w:tc>
          <w:tcPr>
            <w:tcW w:w="2381"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556" w:author="Katharina Huefner" w:date="2023-06-09T15:54:00Z">
              <w:r>
                <w:rPr>
                  <w:rFonts w:eastAsia="Arial" w:cs="Arial"/>
                  <w:color w:val="000000"/>
                  <w:kern w:val="0"/>
                  <w:sz w:val="20"/>
                  <w:szCs w:val="20"/>
                  <w:lang w:val="en-US" w:eastAsia="en-US" w:bidi="ar-SA"/>
                </w:rPr>
                <w:t>HADS, depression score</w:t>
              </w:r>
            </w:ins>
          </w:p>
        </w:tc>
        <w:tc>
          <w:tcPr>
            <w:tcW w:w="1359"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557" w:author="Katharina Huefner" w:date="2023-06-09T15:54:00Z">
              <w:r>
                <w:rPr>
                  <w:rFonts w:eastAsia="Arial" w:cs="Arial"/>
                  <w:color w:val="000000"/>
                  <w:kern w:val="0"/>
                  <w:sz w:val="20"/>
                  <w:szCs w:val="20"/>
                  <w:lang w:val="en-US" w:eastAsia="en-US" w:bidi="ar-SA"/>
                </w:rPr>
                <w:t>&lt; 8</w:t>
              </w:r>
            </w:ins>
          </w:p>
        </w:tc>
        <w:tc>
          <w:tcPr>
            <w:tcW w:w="1247"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558" w:author="Katharina Huefner" w:date="2023-06-09T15:54:00Z">
              <w:r>
                <w:rPr>
                  <w:rFonts w:eastAsia="Arial" w:cs="Arial"/>
                  <w:color w:val="000000"/>
                  <w:kern w:val="0"/>
                  <w:sz w:val="20"/>
                  <w:szCs w:val="20"/>
                  <w:lang w:val="en-US" w:eastAsia="en-US" w:bidi="ar-SA"/>
                </w:rPr>
                <w:t>124</w:t>
              </w:r>
            </w:ins>
          </w:p>
        </w:tc>
        <w:tc>
          <w:tcPr>
            <w:tcW w:w="2100"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559" w:author="Katharina Huefner" w:date="2023-06-09T15:54:00Z">
              <w:r>
                <w:rPr>
                  <w:rFonts w:eastAsia="Arial" w:cs="Arial"/>
                  <w:color w:val="000000"/>
                  <w:kern w:val="0"/>
                  <w:sz w:val="20"/>
                  <w:szCs w:val="20"/>
                  <w:lang w:val="en-US" w:eastAsia="en-US" w:bidi="ar-SA"/>
                </w:rPr>
                <w:t>62 [IQR: 55 - 68]</w:t>
                <w:br/>
                <w:t>range: 33 - 93</w:t>
              </w:r>
            </w:ins>
          </w:p>
        </w:tc>
        <w:tc>
          <w:tcPr>
            <w:tcW w:w="1531"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560" w:author="Katharina Huefner" w:date="2023-06-09T15:54:00Z">
              <w:r>
                <w:rPr>
                  <w:rFonts w:eastAsia="Arial" w:cs="Arial"/>
                  <w:color w:val="000000"/>
                  <w:kern w:val="0"/>
                  <w:sz w:val="20"/>
                  <w:szCs w:val="20"/>
                  <w:lang w:val="en-US" w:eastAsia="en-US" w:bidi="ar-SA"/>
                </w:rPr>
                <w:t>p = 0.016</w:t>
              </w:r>
            </w:ins>
          </w:p>
        </w:tc>
        <w:tc>
          <w:tcPr>
            <w:tcW w:w="1359"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561" w:author="Katharina Huefner" w:date="2023-06-09T15:54:00Z">
              <w:r>
                <w:rPr>
                  <w:rFonts w:eastAsia="Arial" w:cs="Arial"/>
                  <w:color w:val="000000"/>
                  <w:kern w:val="0"/>
                  <w:sz w:val="20"/>
                  <w:szCs w:val="20"/>
                  <w:lang w:val="en-US" w:eastAsia="en-US" w:bidi="ar-SA"/>
                </w:rPr>
                <w:t>d = 0.45</w:t>
              </w:r>
            </w:ins>
          </w:p>
        </w:tc>
      </w:tr>
      <w:tr>
        <w:trPr>
          <w:trHeight w:val="360" w:hRule="atLeast"/>
        </w:trPr>
        <w:tc>
          <w:tcPr>
            <w:tcW w:w="1475"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38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562" w:author="Katharina Huefner" w:date="2023-06-09T15:54:00Z">
              <w:r>
                <w:rPr>
                  <w:rFonts w:eastAsia="Arial" w:cs="Arial"/>
                  <w:color w:val="000000"/>
                  <w:kern w:val="0"/>
                  <w:sz w:val="20"/>
                  <w:szCs w:val="20"/>
                  <w:lang w:val="en-US" w:eastAsia="en-US" w:bidi="ar-SA"/>
                </w:rPr>
                <w:t>HADS, depression score</w:t>
              </w:r>
            </w:ins>
          </w:p>
        </w:tc>
        <w:tc>
          <w:tcPr>
            <w:tcW w:w="135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563" w:author="Katharina Huefner" w:date="2023-06-09T15:54:00Z">
              <w:r>
                <w:rPr>
                  <w:rFonts w:eastAsia="Arial" w:cs="Arial"/>
                  <w:color w:val="000000"/>
                  <w:kern w:val="0"/>
                  <w:sz w:val="20"/>
                  <w:szCs w:val="20"/>
                  <w:lang w:val="en-US" w:eastAsia="en-US" w:bidi="ar-SA"/>
                </w:rPr>
                <w:t xml:space="preserve">≥ </w:t>
              </w:r>
            </w:ins>
            <w:ins w:id="1564" w:author="Katharina Huefner" w:date="2023-06-09T15:54:00Z">
              <w:r>
                <w:rPr>
                  <w:rFonts w:eastAsia="Arial" w:cs="Arial"/>
                  <w:color w:val="000000"/>
                  <w:kern w:val="0"/>
                  <w:sz w:val="20"/>
                  <w:szCs w:val="20"/>
                  <w:lang w:val="en-US" w:eastAsia="en-US" w:bidi="ar-SA"/>
                </w:rPr>
                <w:t>8</w:t>
              </w:r>
            </w:ins>
          </w:p>
        </w:tc>
        <w:tc>
          <w:tcPr>
            <w:tcW w:w="12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565" w:author="Katharina Huefner" w:date="2023-06-09T15:54:00Z">
              <w:r>
                <w:rPr>
                  <w:rFonts w:eastAsia="Arial" w:cs="Arial"/>
                  <w:color w:val="000000"/>
                  <w:kern w:val="0"/>
                  <w:sz w:val="20"/>
                  <w:szCs w:val="20"/>
                  <w:lang w:val="en-US" w:eastAsia="en-US" w:bidi="ar-SA"/>
                </w:rPr>
                <w:t>41</w:t>
              </w:r>
            </w:ins>
          </w:p>
        </w:tc>
        <w:tc>
          <w:tcPr>
            <w:tcW w:w="2100"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566" w:author="Katharina Huefner" w:date="2023-06-09T15:54:00Z">
              <w:r>
                <w:rPr>
                  <w:rFonts w:eastAsia="Arial" w:cs="Arial"/>
                  <w:color w:val="000000"/>
                  <w:kern w:val="0"/>
                  <w:sz w:val="20"/>
                  <w:szCs w:val="20"/>
                  <w:lang w:val="en-US" w:eastAsia="en-US" w:bidi="ar-SA"/>
                </w:rPr>
                <w:t>53 [IQR: 48 - 65]</w:t>
                <w:br/>
                <w:t>range: 43 - 85</w:t>
              </w:r>
            </w:ins>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567" w:author="Katharina Huefner" w:date="2023-06-09T15:54:00Z">
              <w:r>
                <w:rPr>
                  <w:rFonts w:eastAsia="Arial" w:cs="Arial"/>
                  <w:color w:val="000000"/>
                  <w:kern w:val="0"/>
                  <w:sz w:val="20"/>
                  <w:szCs w:val="20"/>
                  <w:lang w:val="en-US" w:eastAsia="en-US" w:bidi="ar-SA"/>
                </w:rPr>
                <w:t>p = 0.016</w:t>
              </w:r>
            </w:ins>
          </w:p>
        </w:tc>
        <w:tc>
          <w:tcPr>
            <w:tcW w:w="135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568" w:author="Katharina Huefner" w:date="2023-06-09T15:54:00Z">
              <w:r>
                <w:rPr>
                  <w:rFonts w:eastAsia="Arial" w:cs="Arial"/>
                  <w:color w:val="000000"/>
                  <w:kern w:val="0"/>
                  <w:sz w:val="20"/>
                  <w:szCs w:val="20"/>
                  <w:lang w:val="en-US" w:eastAsia="en-US" w:bidi="ar-SA"/>
                </w:rPr>
                <w:t>d = 0.45</w:t>
              </w:r>
            </w:ins>
          </w:p>
        </w:tc>
      </w:tr>
      <w:tr>
        <w:trPr>
          <w:trHeight w:val="360" w:hRule="atLeast"/>
        </w:trPr>
        <w:tc>
          <w:tcPr>
            <w:tcW w:w="1475"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38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569" w:author="Katharina Huefner" w:date="2023-06-09T15:54:00Z">
              <w:r>
                <w:rPr>
                  <w:rFonts w:eastAsia="Arial" w:cs="Arial"/>
                  <w:color w:val="000000"/>
                  <w:kern w:val="0"/>
                  <w:sz w:val="20"/>
                  <w:szCs w:val="20"/>
                  <w:lang w:val="en-US" w:eastAsia="en-US" w:bidi="ar-SA"/>
                </w:rPr>
                <w:t>SARS-CoV-2</w:t>
              </w:r>
            </w:ins>
          </w:p>
        </w:tc>
        <w:tc>
          <w:tcPr>
            <w:tcW w:w="135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570" w:author="Katharina Huefner" w:date="2023-06-09T15:54:00Z">
              <w:r>
                <w:rPr>
                  <w:rFonts w:eastAsia="Arial" w:cs="Arial"/>
                  <w:color w:val="000000"/>
                  <w:kern w:val="0"/>
                  <w:sz w:val="20"/>
                  <w:szCs w:val="20"/>
                  <w:lang w:val="en-US" w:eastAsia="en-US" w:bidi="ar-SA"/>
                </w:rPr>
                <w:t>uninfected</w:t>
              </w:r>
            </w:ins>
          </w:p>
        </w:tc>
        <w:tc>
          <w:tcPr>
            <w:tcW w:w="12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571" w:author="Katharina Huefner" w:date="2023-06-09T15:54:00Z">
              <w:r>
                <w:rPr>
                  <w:rFonts w:eastAsia="Arial" w:cs="Arial"/>
                  <w:color w:val="000000"/>
                  <w:kern w:val="0"/>
                  <w:sz w:val="20"/>
                  <w:szCs w:val="20"/>
                  <w:lang w:val="en-US" w:eastAsia="en-US" w:bidi="ar-SA"/>
                </w:rPr>
                <w:t>101</w:t>
              </w:r>
            </w:ins>
          </w:p>
        </w:tc>
        <w:tc>
          <w:tcPr>
            <w:tcW w:w="2100"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572" w:author="Katharina Huefner" w:date="2023-06-09T15:54:00Z">
              <w:r>
                <w:rPr>
                  <w:rFonts w:eastAsia="Arial" w:cs="Arial"/>
                  <w:color w:val="000000"/>
                  <w:kern w:val="0"/>
                  <w:sz w:val="20"/>
                  <w:szCs w:val="20"/>
                  <w:lang w:val="en-US" w:eastAsia="en-US" w:bidi="ar-SA"/>
                </w:rPr>
                <w:t>59 [IQR: 50 - 66]</w:t>
                <w:br/>
                <w:t>range: 33 - 88</w:t>
              </w:r>
            </w:ins>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573" w:author="Katharina Huefner" w:date="2023-06-09T15:54:00Z">
              <w:r>
                <w:rPr>
                  <w:rFonts w:eastAsia="Arial" w:cs="Arial"/>
                  <w:color w:val="000000"/>
                  <w:kern w:val="0"/>
                  <w:sz w:val="20"/>
                  <w:szCs w:val="20"/>
                  <w:lang w:val="en-US" w:eastAsia="en-US" w:bidi="ar-SA"/>
                </w:rPr>
                <w:t>ns (p = 0.078)</w:t>
              </w:r>
            </w:ins>
          </w:p>
        </w:tc>
        <w:tc>
          <w:tcPr>
            <w:tcW w:w="135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574" w:author="Katharina Huefner" w:date="2023-06-09T15:54:00Z">
              <w:r>
                <w:rPr>
                  <w:rFonts w:eastAsia="Arial" w:cs="Arial"/>
                  <w:color w:val="000000"/>
                  <w:kern w:val="0"/>
                  <w:sz w:val="20"/>
                  <w:szCs w:val="20"/>
                  <w:lang w:val="en-US" w:eastAsia="en-US" w:bidi="ar-SA"/>
                </w:rPr>
                <w:t>d = 0.28</w:t>
              </w:r>
            </w:ins>
          </w:p>
        </w:tc>
      </w:tr>
      <w:tr>
        <w:trPr>
          <w:trHeight w:val="360" w:hRule="atLeast"/>
        </w:trPr>
        <w:tc>
          <w:tcPr>
            <w:tcW w:w="1475"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38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575" w:author="Katharina Huefner" w:date="2023-06-09T15:54:00Z">
              <w:r>
                <w:rPr>
                  <w:rFonts w:eastAsia="Arial" w:cs="Arial"/>
                  <w:color w:val="000000"/>
                  <w:kern w:val="0"/>
                  <w:sz w:val="20"/>
                  <w:szCs w:val="20"/>
                  <w:lang w:val="en-US" w:eastAsia="en-US" w:bidi="ar-SA"/>
                </w:rPr>
                <w:t>SARS-CoV-2</w:t>
              </w:r>
            </w:ins>
          </w:p>
        </w:tc>
        <w:tc>
          <w:tcPr>
            <w:tcW w:w="135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576" w:author="Katharina Huefner" w:date="2023-06-09T15:54:00Z">
              <w:r>
                <w:rPr>
                  <w:rFonts w:eastAsia="Arial" w:cs="Arial"/>
                  <w:color w:val="000000"/>
                  <w:kern w:val="0"/>
                  <w:sz w:val="20"/>
                  <w:szCs w:val="20"/>
                  <w:lang w:val="en-US" w:eastAsia="en-US" w:bidi="ar-SA"/>
                </w:rPr>
                <w:t>SARS-CoV-2</w:t>
              </w:r>
            </w:ins>
          </w:p>
        </w:tc>
        <w:tc>
          <w:tcPr>
            <w:tcW w:w="12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577" w:author="Katharina Huefner" w:date="2023-06-09T15:54:00Z">
              <w:r>
                <w:rPr>
                  <w:rFonts w:eastAsia="Arial" w:cs="Arial"/>
                  <w:color w:val="000000"/>
                  <w:kern w:val="0"/>
                  <w:sz w:val="20"/>
                  <w:szCs w:val="20"/>
                  <w:lang w:val="en-US" w:eastAsia="en-US" w:bidi="ar-SA"/>
                </w:rPr>
                <w:t>64</w:t>
              </w:r>
            </w:ins>
          </w:p>
        </w:tc>
        <w:tc>
          <w:tcPr>
            <w:tcW w:w="2100"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578" w:author="Katharina Huefner" w:date="2023-06-09T15:54:00Z">
              <w:r>
                <w:rPr>
                  <w:rFonts w:eastAsia="Arial" w:cs="Arial"/>
                  <w:color w:val="000000"/>
                  <w:kern w:val="0"/>
                  <w:sz w:val="20"/>
                  <w:szCs w:val="20"/>
                  <w:lang w:val="en-US" w:eastAsia="en-US" w:bidi="ar-SA"/>
                </w:rPr>
                <w:t>62 [IQR: 56 - 69]</w:t>
                <w:br/>
                <w:t>range: 42 - 93</w:t>
              </w:r>
            </w:ins>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579" w:author="Katharina Huefner" w:date="2023-06-09T15:54:00Z">
              <w:r>
                <w:rPr>
                  <w:rFonts w:eastAsia="Arial" w:cs="Arial"/>
                  <w:color w:val="000000"/>
                  <w:kern w:val="0"/>
                  <w:sz w:val="20"/>
                  <w:szCs w:val="20"/>
                  <w:lang w:val="en-US" w:eastAsia="en-US" w:bidi="ar-SA"/>
                </w:rPr>
                <w:t>ns (p = 0.078)</w:t>
              </w:r>
            </w:ins>
          </w:p>
        </w:tc>
        <w:tc>
          <w:tcPr>
            <w:tcW w:w="135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580" w:author="Katharina Huefner" w:date="2023-06-09T15:54:00Z">
              <w:r>
                <w:rPr>
                  <w:rFonts w:eastAsia="Arial" w:cs="Arial"/>
                  <w:color w:val="000000"/>
                  <w:kern w:val="0"/>
                  <w:sz w:val="20"/>
                  <w:szCs w:val="20"/>
                  <w:lang w:val="en-US" w:eastAsia="en-US" w:bidi="ar-SA"/>
                </w:rPr>
                <w:t>d = 0.28</w:t>
              </w:r>
            </w:ins>
          </w:p>
        </w:tc>
      </w:tr>
      <w:tr>
        <w:trPr>
          <w:trHeight w:val="360" w:hRule="atLeast"/>
        </w:trPr>
        <w:tc>
          <w:tcPr>
            <w:tcW w:w="1475" w:type="dxa"/>
            <w:vMerge w:val="restart"/>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581" w:author="Katharina Huefner" w:date="2023-06-09T15:54:00Z">
              <w:r>
                <w:rPr>
                  <w:rFonts w:eastAsia="Arial" w:cs="Arial"/>
                  <w:color w:val="000000"/>
                  <w:kern w:val="0"/>
                  <w:sz w:val="20"/>
                  <w:szCs w:val="20"/>
                  <w:lang w:val="en-US" w:eastAsia="en-US" w:bidi="ar-SA"/>
                </w:rPr>
                <w:t>log KYN</w:t>
              </w:r>
            </w:ins>
          </w:p>
        </w:tc>
        <w:tc>
          <w:tcPr>
            <w:tcW w:w="238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582" w:author="Katharina Huefner" w:date="2023-06-09T15:54:00Z">
              <w:r>
                <w:rPr>
                  <w:rFonts w:eastAsia="Arial" w:cs="Arial"/>
                  <w:color w:val="000000"/>
                  <w:kern w:val="0"/>
                  <w:sz w:val="20"/>
                  <w:szCs w:val="20"/>
                  <w:lang w:val="en-US" w:eastAsia="en-US" w:bidi="ar-SA"/>
                </w:rPr>
                <w:t>HADS, depression score</w:t>
              </w:r>
            </w:ins>
          </w:p>
        </w:tc>
        <w:tc>
          <w:tcPr>
            <w:tcW w:w="135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583" w:author="Katharina Huefner" w:date="2023-06-09T15:54:00Z">
              <w:r>
                <w:rPr>
                  <w:rFonts w:eastAsia="Arial" w:cs="Arial"/>
                  <w:color w:val="000000"/>
                  <w:kern w:val="0"/>
                  <w:sz w:val="20"/>
                  <w:szCs w:val="20"/>
                  <w:lang w:val="en-US" w:eastAsia="en-US" w:bidi="ar-SA"/>
                </w:rPr>
                <w:t>&lt; 8</w:t>
              </w:r>
            </w:ins>
          </w:p>
        </w:tc>
        <w:tc>
          <w:tcPr>
            <w:tcW w:w="12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584" w:author="Katharina Huefner" w:date="2023-06-09T15:54:00Z">
              <w:r>
                <w:rPr>
                  <w:rFonts w:eastAsia="Arial" w:cs="Arial"/>
                  <w:color w:val="000000"/>
                  <w:kern w:val="0"/>
                  <w:sz w:val="20"/>
                  <w:szCs w:val="20"/>
                  <w:lang w:val="en-US" w:eastAsia="en-US" w:bidi="ar-SA"/>
                </w:rPr>
                <w:t>124</w:t>
              </w:r>
            </w:ins>
          </w:p>
        </w:tc>
        <w:tc>
          <w:tcPr>
            <w:tcW w:w="2100"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585" w:author="Katharina Huefner" w:date="2023-06-09T15:54:00Z">
              <w:r>
                <w:rPr>
                  <w:rFonts w:eastAsia="Arial" w:cs="Arial"/>
                  <w:color w:val="000000"/>
                  <w:kern w:val="0"/>
                  <w:sz w:val="20"/>
                  <w:szCs w:val="20"/>
                  <w:lang w:val="en-US" w:eastAsia="en-US" w:bidi="ar-SA"/>
                </w:rPr>
                <w:t>0.71 [IQR: 0.57 - 0.86]</w:t>
                <w:br/>
                <w:t>range: -0.13 - 1.4</w:t>
              </w:r>
            </w:ins>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586" w:author="Katharina Huefner" w:date="2023-06-09T15:54:00Z">
              <w:r>
                <w:rPr>
                  <w:rFonts w:eastAsia="Arial" w:cs="Arial"/>
                  <w:color w:val="000000"/>
                  <w:kern w:val="0"/>
                  <w:sz w:val="20"/>
                  <w:szCs w:val="20"/>
                  <w:lang w:val="en-US" w:eastAsia="en-US" w:bidi="ar-SA"/>
                </w:rPr>
                <w:t>ns (p = 0.073)</w:t>
              </w:r>
            </w:ins>
          </w:p>
        </w:tc>
        <w:tc>
          <w:tcPr>
            <w:tcW w:w="135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587" w:author="Katharina Huefner" w:date="2023-06-09T15:54:00Z">
              <w:r>
                <w:rPr>
                  <w:rFonts w:eastAsia="Arial" w:cs="Arial"/>
                  <w:color w:val="000000"/>
                  <w:kern w:val="0"/>
                  <w:sz w:val="20"/>
                  <w:szCs w:val="20"/>
                  <w:lang w:val="en-US" w:eastAsia="en-US" w:bidi="ar-SA"/>
                </w:rPr>
                <w:t>d = 0.35</w:t>
              </w:r>
            </w:ins>
          </w:p>
        </w:tc>
      </w:tr>
      <w:tr>
        <w:trPr>
          <w:trHeight w:val="360" w:hRule="atLeast"/>
        </w:trPr>
        <w:tc>
          <w:tcPr>
            <w:tcW w:w="1475"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38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588" w:author="Katharina Huefner" w:date="2023-06-09T15:54:00Z">
              <w:r>
                <w:rPr>
                  <w:rFonts w:eastAsia="Arial" w:cs="Arial"/>
                  <w:color w:val="000000"/>
                  <w:kern w:val="0"/>
                  <w:sz w:val="20"/>
                  <w:szCs w:val="20"/>
                  <w:lang w:val="en-US" w:eastAsia="en-US" w:bidi="ar-SA"/>
                </w:rPr>
                <w:t>HADS, depression score</w:t>
              </w:r>
            </w:ins>
          </w:p>
        </w:tc>
        <w:tc>
          <w:tcPr>
            <w:tcW w:w="135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589" w:author="Katharina Huefner" w:date="2023-06-09T15:54:00Z">
              <w:r>
                <w:rPr>
                  <w:rFonts w:eastAsia="Arial" w:cs="Arial"/>
                  <w:color w:val="000000"/>
                  <w:kern w:val="0"/>
                  <w:sz w:val="20"/>
                  <w:szCs w:val="20"/>
                  <w:lang w:val="en-US" w:eastAsia="en-US" w:bidi="ar-SA"/>
                </w:rPr>
                <w:t xml:space="preserve">≥ </w:t>
              </w:r>
            </w:ins>
            <w:ins w:id="1590" w:author="Katharina Huefner" w:date="2023-06-09T15:54:00Z">
              <w:r>
                <w:rPr>
                  <w:rFonts w:eastAsia="Arial" w:cs="Arial"/>
                  <w:color w:val="000000"/>
                  <w:kern w:val="0"/>
                  <w:sz w:val="20"/>
                  <w:szCs w:val="20"/>
                  <w:lang w:val="en-US" w:eastAsia="en-US" w:bidi="ar-SA"/>
                </w:rPr>
                <w:t>8</w:t>
              </w:r>
            </w:ins>
          </w:p>
        </w:tc>
        <w:tc>
          <w:tcPr>
            <w:tcW w:w="12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591" w:author="Katharina Huefner" w:date="2023-06-09T15:54:00Z">
              <w:r>
                <w:rPr>
                  <w:rFonts w:eastAsia="Arial" w:cs="Arial"/>
                  <w:color w:val="000000"/>
                  <w:kern w:val="0"/>
                  <w:sz w:val="20"/>
                  <w:szCs w:val="20"/>
                  <w:lang w:val="en-US" w:eastAsia="en-US" w:bidi="ar-SA"/>
                </w:rPr>
                <w:t>41</w:t>
              </w:r>
            </w:ins>
          </w:p>
        </w:tc>
        <w:tc>
          <w:tcPr>
            <w:tcW w:w="2100"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592" w:author="Katharina Huefner" w:date="2023-06-09T15:54:00Z">
              <w:r>
                <w:rPr>
                  <w:rFonts w:eastAsia="Arial" w:cs="Arial"/>
                  <w:color w:val="000000"/>
                  <w:kern w:val="0"/>
                  <w:sz w:val="20"/>
                  <w:szCs w:val="20"/>
                  <w:lang w:val="en-US" w:eastAsia="en-US" w:bidi="ar-SA"/>
                </w:rPr>
                <w:t>0.59 [IQR: 0.41 - 0.72]</w:t>
                <w:br/>
                <w:t>range: -0.084 - 1.4</w:t>
              </w:r>
            </w:ins>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593" w:author="Katharina Huefner" w:date="2023-06-09T15:54:00Z">
              <w:r>
                <w:rPr>
                  <w:rFonts w:eastAsia="Arial" w:cs="Arial"/>
                  <w:color w:val="000000"/>
                  <w:kern w:val="0"/>
                  <w:sz w:val="20"/>
                  <w:szCs w:val="20"/>
                  <w:lang w:val="en-US" w:eastAsia="en-US" w:bidi="ar-SA"/>
                </w:rPr>
                <w:t>ns (p = 0.073)</w:t>
              </w:r>
            </w:ins>
          </w:p>
        </w:tc>
        <w:tc>
          <w:tcPr>
            <w:tcW w:w="135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594" w:author="Katharina Huefner" w:date="2023-06-09T15:54:00Z">
              <w:r>
                <w:rPr>
                  <w:rFonts w:eastAsia="Arial" w:cs="Arial"/>
                  <w:color w:val="000000"/>
                  <w:kern w:val="0"/>
                  <w:sz w:val="20"/>
                  <w:szCs w:val="20"/>
                  <w:lang w:val="en-US" w:eastAsia="en-US" w:bidi="ar-SA"/>
                </w:rPr>
                <w:t>d = 0.35</w:t>
              </w:r>
            </w:ins>
          </w:p>
        </w:tc>
      </w:tr>
      <w:tr>
        <w:trPr>
          <w:trHeight w:val="360" w:hRule="atLeast"/>
        </w:trPr>
        <w:tc>
          <w:tcPr>
            <w:tcW w:w="1475"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38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595" w:author="Katharina Huefner" w:date="2023-06-09T15:54:00Z">
              <w:r>
                <w:rPr>
                  <w:rFonts w:eastAsia="Arial" w:cs="Arial"/>
                  <w:color w:val="000000"/>
                  <w:kern w:val="0"/>
                  <w:sz w:val="20"/>
                  <w:szCs w:val="20"/>
                  <w:lang w:val="en-US" w:eastAsia="en-US" w:bidi="ar-SA"/>
                </w:rPr>
                <w:t>SARS-CoV-2</w:t>
              </w:r>
            </w:ins>
          </w:p>
        </w:tc>
        <w:tc>
          <w:tcPr>
            <w:tcW w:w="135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596" w:author="Katharina Huefner" w:date="2023-06-09T15:54:00Z">
              <w:r>
                <w:rPr>
                  <w:rFonts w:eastAsia="Arial" w:cs="Arial"/>
                  <w:color w:val="000000"/>
                  <w:kern w:val="0"/>
                  <w:sz w:val="20"/>
                  <w:szCs w:val="20"/>
                  <w:lang w:val="en-US" w:eastAsia="en-US" w:bidi="ar-SA"/>
                </w:rPr>
                <w:t>uninfected</w:t>
              </w:r>
            </w:ins>
          </w:p>
        </w:tc>
        <w:tc>
          <w:tcPr>
            <w:tcW w:w="12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597" w:author="Katharina Huefner" w:date="2023-06-09T15:54:00Z">
              <w:r>
                <w:rPr>
                  <w:rFonts w:eastAsia="Arial" w:cs="Arial"/>
                  <w:color w:val="000000"/>
                  <w:kern w:val="0"/>
                  <w:sz w:val="20"/>
                  <w:szCs w:val="20"/>
                  <w:lang w:val="en-US" w:eastAsia="en-US" w:bidi="ar-SA"/>
                </w:rPr>
                <w:t>101</w:t>
              </w:r>
            </w:ins>
          </w:p>
        </w:tc>
        <w:tc>
          <w:tcPr>
            <w:tcW w:w="2100"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598" w:author="Katharina Huefner" w:date="2023-06-09T15:54:00Z">
              <w:r>
                <w:rPr>
                  <w:rFonts w:eastAsia="Arial" w:cs="Arial"/>
                  <w:color w:val="000000"/>
                  <w:kern w:val="0"/>
                  <w:sz w:val="20"/>
                  <w:szCs w:val="20"/>
                  <w:lang w:val="en-US" w:eastAsia="en-US" w:bidi="ar-SA"/>
                </w:rPr>
                <w:t>0.67 [IQR: 0.48 - 0.79]</w:t>
                <w:br/>
                <w:t>range: -0.13 - 1.4</w:t>
              </w:r>
            </w:ins>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599" w:author="Katharina Huefner" w:date="2023-06-09T15:54:00Z">
              <w:r>
                <w:rPr>
                  <w:rFonts w:eastAsia="Arial" w:cs="Arial"/>
                  <w:color w:val="000000"/>
                  <w:kern w:val="0"/>
                  <w:sz w:val="20"/>
                  <w:szCs w:val="20"/>
                  <w:lang w:val="en-US" w:eastAsia="en-US" w:bidi="ar-SA"/>
                </w:rPr>
                <w:t>p = 0.024</w:t>
              </w:r>
            </w:ins>
          </w:p>
        </w:tc>
        <w:tc>
          <w:tcPr>
            <w:tcW w:w="135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00" w:author="Katharina Huefner" w:date="2023-06-09T15:54:00Z">
              <w:r>
                <w:rPr>
                  <w:rFonts w:eastAsia="Arial" w:cs="Arial"/>
                  <w:color w:val="000000"/>
                  <w:kern w:val="0"/>
                  <w:sz w:val="20"/>
                  <w:szCs w:val="20"/>
                  <w:lang w:val="en-US" w:eastAsia="en-US" w:bidi="ar-SA"/>
                </w:rPr>
                <w:t>d = 0.36</w:t>
              </w:r>
            </w:ins>
          </w:p>
        </w:tc>
      </w:tr>
      <w:tr>
        <w:trPr>
          <w:trHeight w:val="360" w:hRule="atLeast"/>
        </w:trPr>
        <w:tc>
          <w:tcPr>
            <w:tcW w:w="1475"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38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01" w:author="Katharina Huefner" w:date="2023-06-09T15:54:00Z">
              <w:r>
                <w:rPr>
                  <w:rFonts w:eastAsia="Arial" w:cs="Arial"/>
                  <w:color w:val="000000"/>
                  <w:kern w:val="0"/>
                  <w:sz w:val="20"/>
                  <w:szCs w:val="20"/>
                  <w:lang w:val="en-US" w:eastAsia="en-US" w:bidi="ar-SA"/>
                </w:rPr>
                <w:t>SARS-CoV-2</w:t>
              </w:r>
            </w:ins>
          </w:p>
        </w:tc>
        <w:tc>
          <w:tcPr>
            <w:tcW w:w="135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02" w:author="Katharina Huefner" w:date="2023-06-09T15:54:00Z">
              <w:r>
                <w:rPr>
                  <w:rFonts w:eastAsia="Arial" w:cs="Arial"/>
                  <w:color w:val="000000"/>
                  <w:kern w:val="0"/>
                  <w:sz w:val="20"/>
                  <w:szCs w:val="20"/>
                  <w:lang w:val="en-US" w:eastAsia="en-US" w:bidi="ar-SA"/>
                </w:rPr>
                <w:t>SARS-CoV-2</w:t>
              </w:r>
            </w:ins>
          </w:p>
        </w:tc>
        <w:tc>
          <w:tcPr>
            <w:tcW w:w="12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03" w:author="Katharina Huefner" w:date="2023-06-09T15:54:00Z">
              <w:r>
                <w:rPr>
                  <w:rFonts w:eastAsia="Arial" w:cs="Arial"/>
                  <w:color w:val="000000"/>
                  <w:kern w:val="0"/>
                  <w:sz w:val="20"/>
                  <w:szCs w:val="20"/>
                  <w:lang w:val="en-US" w:eastAsia="en-US" w:bidi="ar-SA"/>
                </w:rPr>
                <w:t>64</w:t>
              </w:r>
            </w:ins>
          </w:p>
        </w:tc>
        <w:tc>
          <w:tcPr>
            <w:tcW w:w="2100"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04" w:author="Katharina Huefner" w:date="2023-06-09T15:54:00Z">
              <w:r>
                <w:rPr>
                  <w:rFonts w:eastAsia="Arial" w:cs="Arial"/>
                  <w:color w:val="000000"/>
                  <w:kern w:val="0"/>
                  <w:sz w:val="20"/>
                  <w:szCs w:val="20"/>
                  <w:lang w:val="en-US" w:eastAsia="en-US" w:bidi="ar-SA"/>
                </w:rPr>
                <w:t>0.71 [IQR: 0.57 - 0.88]</w:t>
                <w:br/>
                <w:t>range: 0.18 - 1.4</w:t>
              </w:r>
            </w:ins>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05" w:author="Katharina Huefner" w:date="2023-06-09T15:54:00Z">
              <w:r>
                <w:rPr>
                  <w:rFonts w:eastAsia="Arial" w:cs="Arial"/>
                  <w:color w:val="000000"/>
                  <w:kern w:val="0"/>
                  <w:sz w:val="20"/>
                  <w:szCs w:val="20"/>
                  <w:lang w:val="en-US" w:eastAsia="en-US" w:bidi="ar-SA"/>
                </w:rPr>
                <w:t>p = 0.024</w:t>
              </w:r>
            </w:ins>
          </w:p>
        </w:tc>
        <w:tc>
          <w:tcPr>
            <w:tcW w:w="135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06" w:author="Katharina Huefner" w:date="2023-06-09T15:54:00Z">
              <w:r>
                <w:rPr>
                  <w:rFonts w:eastAsia="Arial" w:cs="Arial"/>
                  <w:color w:val="000000"/>
                  <w:kern w:val="0"/>
                  <w:sz w:val="20"/>
                  <w:szCs w:val="20"/>
                  <w:lang w:val="en-US" w:eastAsia="en-US" w:bidi="ar-SA"/>
                </w:rPr>
                <w:t>d = 0.36</w:t>
              </w:r>
            </w:ins>
          </w:p>
        </w:tc>
      </w:tr>
      <w:tr>
        <w:trPr>
          <w:trHeight w:val="360" w:hRule="atLeast"/>
        </w:trPr>
        <w:tc>
          <w:tcPr>
            <w:tcW w:w="1475" w:type="dxa"/>
            <w:vMerge w:val="restart"/>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07" w:author="Katharina Huefner" w:date="2023-06-09T15:54:00Z">
              <w:r>
                <w:rPr>
                  <w:rFonts w:eastAsia="Arial" w:cs="Arial"/>
                  <w:color w:val="000000"/>
                  <w:kern w:val="0"/>
                  <w:sz w:val="20"/>
                  <w:szCs w:val="20"/>
                  <w:lang w:val="en-US" w:eastAsia="en-US" w:bidi="ar-SA"/>
                </w:rPr>
                <w:t>log KYN/TRP</w:t>
              </w:r>
            </w:ins>
          </w:p>
        </w:tc>
        <w:tc>
          <w:tcPr>
            <w:tcW w:w="238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08" w:author="Katharina Huefner" w:date="2023-06-09T15:54:00Z">
              <w:r>
                <w:rPr>
                  <w:rFonts w:eastAsia="Arial" w:cs="Arial"/>
                  <w:color w:val="000000"/>
                  <w:kern w:val="0"/>
                  <w:sz w:val="20"/>
                  <w:szCs w:val="20"/>
                  <w:lang w:val="en-US" w:eastAsia="en-US" w:bidi="ar-SA"/>
                </w:rPr>
                <w:t>HADS, depression score</w:t>
              </w:r>
            </w:ins>
          </w:p>
        </w:tc>
        <w:tc>
          <w:tcPr>
            <w:tcW w:w="135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09" w:author="Katharina Huefner" w:date="2023-06-09T15:54:00Z">
              <w:r>
                <w:rPr>
                  <w:rFonts w:eastAsia="Arial" w:cs="Arial"/>
                  <w:color w:val="000000"/>
                  <w:kern w:val="0"/>
                  <w:sz w:val="20"/>
                  <w:szCs w:val="20"/>
                  <w:lang w:val="en-US" w:eastAsia="en-US" w:bidi="ar-SA"/>
                </w:rPr>
                <w:t>&lt; 8</w:t>
              </w:r>
            </w:ins>
          </w:p>
        </w:tc>
        <w:tc>
          <w:tcPr>
            <w:tcW w:w="12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10" w:author="Katharina Huefner" w:date="2023-06-09T15:54:00Z">
              <w:r>
                <w:rPr>
                  <w:rFonts w:eastAsia="Arial" w:cs="Arial"/>
                  <w:color w:val="000000"/>
                  <w:kern w:val="0"/>
                  <w:sz w:val="20"/>
                  <w:szCs w:val="20"/>
                  <w:lang w:val="en-US" w:eastAsia="en-US" w:bidi="ar-SA"/>
                </w:rPr>
                <w:t>124</w:t>
              </w:r>
            </w:ins>
          </w:p>
        </w:tc>
        <w:tc>
          <w:tcPr>
            <w:tcW w:w="2100"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11" w:author="Katharina Huefner" w:date="2023-06-09T15:54:00Z">
              <w:r>
                <w:rPr>
                  <w:rFonts w:eastAsia="Arial" w:cs="Arial"/>
                  <w:color w:val="000000"/>
                  <w:kern w:val="0"/>
                  <w:sz w:val="20"/>
                  <w:szCs w:val="20"/>
                  <w:lang w:val="en-US" w:eastAsia="en-US" w:bidi="ar-SA"/>
                </w:rPr>
                <w:t>-3.4 [IQR: -3.6 - -3.3]</w:t>
                <w:br/>
                <w:t>range: -4 - -2.8</w:t>
              </w:r>
            </w:ins>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12" w:author="Katharina Huefner" w:date="2023-06-09T15:54:00Z">
              <w:r>
                <w:rPr>
                  <w:rFonts w:eastAsia="Arial" w:cs="Arial"/>
                  <w:color w:val="000000"/>
                  <w:kern w:val="0"/>
                  <w:sz w:val="20"/>
                  <w:szCs w:val="20"/>
                  <w:lang w:val="en-US" w:eastAsia="en-US" w:bidi="ar-SA"/>
                </w:rPr>
                <w:t>ns (p = 0.85)</w:t>
              </w:r>
            </w:ins>
          </w:p>
        </w:tc>
        <w:tc>
          <w:tcPr>
            <w:tcW w:w="135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13" w:author="Katharina Huefner" w:date="2023-06-09T15:54:00Z">
              <w:r>
                <w:rPr>
                  <w:rFonts w:eastAsia="Arial" w:cs="Arial"/>
                  <w:color w:val="000000"/>
                  <w:kern w:val="0"/>
                  <w:sz w:val="20"/>
                  <w:szCs w:val="20"/>
                  <w:lang w:val="en-US" w:eastAsia="en-US" w:bidi="ar-SA"/>
                </w:rPr>
                <w:t>d = 0.036</w:t>
              </w:r>
            </w:ins>
          </w:p>
        </w:tc>
      </w:tr>
      <w:tr>
        <w:trPr>
          <w:trHeight w:val="360" w:hRule="atLeast"/>
        </w:trPr>
        <w:tc>
          <w:tcPr>
            <w:tcW w:w="1475"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38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14" w:author="Katharina Huefner" w:date="2023-06-09T15:54:00Z">
              <w:r>
                <w:rPr>
                  <w:rFonts w:eastAsia="Arial" w:cs="Arial"/>
                  <w:color w:val="000000"/>
                  <w:kern w:val="0"/>
                  <w:sz w:val="20"/>
                  <w:szCs w:val="20"/>
                  <w:lang w:val="en-US" w:eastAsia="en-US" w:bidi="ar-SA"/>
                </w:rPr>
                <w:t>HADS, depression score</w:t>
              </w:r>
            </w:ins>
          </w:p>
        </w:tc>
        <w:tc>
          <w:tcPr>
            <w:tcW w:w="135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15" w:author="Katharina Huefner" w:date="2023-06-09T15:54:00Z">
              <w:r>
                <w:rPr>
                  <w:rFonts w:eastAsia="Arial" w:cs="Arial"/>
                  <w:color w:val="000000"/>
                  <w:kern w:val="0"/>
                  <w:sz w:val="20"/>
                  <w:szCs w:val="20"/>
                  <w:lang w:val="en-US" w:eastAsia="en-US" w:bidi="ar-SA"/>
                </w:rPr>
                <w:t xml:space="preserve">≥ </w:t>
              </w:r>
            </w:ins>
            <w:ins w:id="1616" w:author="Katharina Huefner" w:date="2023-06-09T15:54:00Z">
              <w:r>
                <w:rPr>
                  <w:rFonts w:eastAsia="Arial" w:cs="Arial"/>
                  <w:color w:val="000000"/>
                  <w:kern w:val="0"/>
                  <w:sz w:val="20"/>
                  <w:szCs w:val="20"/>
                  <w:lang w:val="en-US" w:eastAsia="en-US" w:bidi="ar-SA"/>
                </w:rPr>
                <w:t>8</w:t>
              </w:r>
            </w:ins>
          </w:p>
        </w:tc>
        <w:tc>
          <w:tcPr>
            <w:tcW w:w="12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17" w:author="Katharina Huefner" w:date="2023-06-09T15:54:00Z">
              <w:r>
                <w:rPr>
                  <w:rFonts w:eastAsia="Arial" w:cs="Arial"/>
                  <w:color w:val="000000"/>
                  <w:kern w:val="0"/>
                  <w:sz w:val="20"/>
                  <w:szCs w:val="20"/>
                  <w:lang w:val="en-US" w:eastAsia="en-US" w:bidi="ar-SA"/>
                </w:rPr>
                <w:t>41</w:t>
              </w:r>
            </w:ins>
          </w:p>
        </w:tc>
        <w:tc>
          <w:tcPr>
            <w:tcW w:w="2100"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18" w:author="Katharina Huefner" w:date="2023-06-09T15:54:00Z">
              <w:r>
                <w:rPr>
                  <w:rFonts w:eastAsia="Arial" w:cs="Arial"/>
                  <w:color w:val="000000"/>
                  <w:kern w:val="0"/>
                  <w:sz w:val="20"/>
                  <w:szCs w:val="20"/>
                  <w:lang w:val="en-US" w:eastAsia="en-US" w:bidi="ar-SA"/>
                </w:rPr>
                <w:t>-3.4 [IQR: -3.6 - -3.3]</w:t>
                <w:br/>
                <w:t>range: -4 - -2.7</w:t>
              </w:r>
            </w:ins>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19" w:author="Katharina Huefner" w:date="2023-06-09T15:54:00Z">
              <w:r>
                <w:rPr>
                  <w:rFonts w:eastAsia="Arial" w:cs="Arial"/>
                  <w:color w:val="000000"/>
                  <w:kern w:val="0"/>
                  <w:sz w:val="20"/>
                  <w:szCs w:val="20"/>
                  <w:lang w:val="en-US" w:eastAsia="en-US" w:bidi="ar-SA"/>
                </w:rPr>
                <w:t>ns (p = 0.85)</w:t>
              </w:r>
            </w:ins>
          </w:p>
        </w:tc>
        <w:tc>
          <w:tcPr>
            <w:tcW w:w="135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20" w:author="Katharina Huefner" w:date="2023-06-09T15:54:00Z">
              <w:r>
                <w:rPr>
                  <w:rFonts w:eastAsia="Arial" w:cs="Arial"/>
                  <w:color w:val="000000"/>
                  <w:kern w:val="0"/>
                  <w:sz w:val="20"/>
                  <w:szCs w:val="20"/>
                  <w:lang w:val="en-US" w:eastAsia="en-US" w:bidi="ar-SA"/>
                </w:rPr>
                <w:t>d = 0.036</w:t>
              </w:r>
            </w:ins>
          </w:p>
        </w:tc>
      </w:tr>
      <w:tr>
        <w:trPr>
          <w:trHeight w:val="360" w:hRule="atLeast"/>
        </w:trPr>
        <w:tc>
          <w:tcPr>
            <w:tcW w:w="1475"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38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21" w:author="Katharina Huefner" w:date="2023-06-09T15:54:00Z">
              <w:r>
                <w:rPr>
                  <w:rFonts w:eastAsia="Arial" w:cs="Arial"/>
                  <w:color w:val="000000"/>
                  <w:kern w:val="0"/>
                  <w:sz w:val="20"/>
                  <w:szCs w:val="20"/>
                  <w:lang w:val="en-US" w:eastAsia="en-US" w:bidi="ar-SA"/>
                </w:rPr>
                <w:t>SARS-CoV-2</w:t>
              </w:r>
            </w:ins>
          </w:p>
        </w:tc>
        <w:tc>
          <w:tcPr>
            <w:tcW w:w="135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22" w:author="Katharina Huefner" w:date="2023-06-09T15:54:00Z">
              <w:r>
                <w:rPr>
                  <w:rFonts w:eastAsia="Arial" w:cs="Arial"/>
                  <w:color w:val="000000"/>
                  <w:kern w:val="0"/>
                  <w:sz w:val="20"/>
                  <w:szCs w:val="20"/>
                  <w:lang w:val="en-US" w:eastAsia="en-US" w:bidi="ar-SA"/>
                </w:rPr>
                <w:t>uninfected</w:t>
              </w:r>
            </w:ins>
          </w:p>
        </w:tc>
        <w:tc>
          <w:tcPr>
            <w:tcW w:w="12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23" w:author="Katharina Huefner" w:date="2023-06-09T15:54:00Z">
              <w:r>
                <w:rPr>
                  <w:rFonts w:eastAsia="Arial" w:cs="Arial"/>
                  <w:color w:val="000000"/>
                  <w:kern w:val="0"/>
                  <w:sz w:val="20"/>
                  <w:szCs w:val="20"/>
                  <w:lang w:val="en-US" w:eastAsia="en-US" w:bidi="ar-SA"/>
                </w:rPr>
                <w:t>101</w:t>
              </w:r>
            </w:ins>
          </w:p>
        </w:tc>
        <w:tc>
          <w:tcPr>
            <w:tcW w:w="2100"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24" w:author="Katharina Huefner" w:date="2023-06-09T15:54:00Z">
              <w:r>
                <w:rPr>
                  <w:rFonts w:eastAsia="Arial" w:cs="Arial"/>
                  <w:color w:val="000000"/>
                  <w:kern w:val="0"/>
                  <w:sz w:val="20"/>
                  <w:szCs w:val="20"/>
                  <w:lang w:val="en-US" w:eastAsia="en-US" w:bidi="ar-SA"/>
                </w:rPr>
                <w:t>-3.4 [IQR: -3.6 - -3.3]</w:t>
                <w:br/>
                <w:t>range: -4 - -2.7</w:t>
              </w:r>
            </w:ins>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25" w:author="Katharina Huefner" w:date="2023-06-09T15:54:00Z">
              <w:r>
                <w:rPr>
                  <w:rFonts w:eastAsia="Arial" w:cs="Arial"/>
                  <w:color w:val="000000"/>
                  <w:kern w:val="0"/>
                  <w:sz w:val="20"/>
                  <w:szCs w:val="20"/>
                  <w:lang w:val="en-US" w:eastAsia="en-US" w:bidi="ar-SA"/>
                </w:rPr>
                <w:t>ns (p = 0.35)</w:t>
              </w:r>
            </w:ins>
          </w:p>
        </w:tc>
        <w:tc>
          <w:tcPr>
            <w:tcW w:w="135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26" w:author="Katharina Huefner" w:date="2023-06-09T15:54:00Z">
              <w:r>
                <w:rPr>
                  <w:rFonts w:eastAsia="Arial" w:cs="Arial"/>
                  <w:color w:val="000000"/>
                  <w:kern w:val="0"/>
                  <w:sz w:val="20"/>
                  <w:szCs w:val="20"/>
                  <w:lang w:val="en-US" w:eastAsia="en-US" w:bidi="ar-SA"/>
                </w:rPr>
                <w:t>d = 0.15</w:t>
              </w:r>
            </w:ins>
          </w:p>
        </w:tc>
      </w:tr>
      <w:tr>
        <w:trPr>
          <w:trHeight w:val="360" w:hRule="atLeast"/>
        </w:trPr>
        <w:tc>
          <w:tcPr>
            <w:tcW w:w="1475"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38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27" w:author="Katharina Huefner" w:date="2023-06-09T15:54:00Z">
              <w:r>
                <w:rPr>
                  <w:rFonts w:eastAsia="Arial" w:cs="Arial"/>
                  <w:color w:val="000000"/>
                  <w:kern w:val="0"/>
                  <w:sz w:val="20"/>
                  <w:szCs w:val="20"/>
                  <w:lang w:val="en-US" w:eastAsia="en-US" w:bidi="ar-SA"/>
                </w:rPr>
                <w:t>SARS-CoV-2</w:t>
              </w:r>
            </w:ins>
          </w:p>
        </w:tc>
        <w:tc>
          <w:tcPr>
            <w:tcW w:w="135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28" w:author="Katharina Huefner" w:date="2023-06-09T15:54:00Z">
              <w:r>
                <w:rPr>
                  <w:rFonts w:eastAsia="Arial" w:cs="Arial"/>
                  <w:color w:val="000000"/>
                  <w:kern w:val="0"/>
                  <w:sz w:val="20"/>
                  <w:szCs w:val="20"/>
                  <w:lang w:val="en-US" w:eastAsia="en-US" w:bidi="ar-SA"/>
                </w:rPr>
                <w:t>SARS-CoV-2</w:t>
              </w:r>
            </w:ins>
          </w:p>
        </w:tc>
        <w:tc>
          <w:tcPr>
            <w:tcW w:w="12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29" w:author="Katharina Huefner" w:date="2023-06-09T15:54:00Z">
              <w:r>
                <w:rPr>
                  <w:rFonts w:eastAsia="Arial" w:cs="Arial"/>
                  <w:color w:val="000000"/>
                  <w:kern w:val="0"/>
                  <w:sz w:val="20"/>
                  <w:szCs w:val="20"/>
                  <w:lang w:val="en-US" w:eastAsia="en-US" w:bidi="ar-SA"/>
                </w:rPr>
                <w:t>64</w:t>
              </w:r>
            </w:ins>
          </w:p>
        </w:tc>
        <w:tc>
          <w:tcPr>
            <w:tcW w:w="2100"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30" w:author="Katharina Huefner" w:date="2023-06-09T15:54:00Z">
              <w:r>
                <w:rPr>
                  <w:rFonts w:eastAsia="Arial" w:cs="Arial"/>
                  <w:color w:val="000000"/>
                  <w:kern w:val="0"/>
                  <w:sz w:val="20"/>
                  <w:szCs w:val="20"/>
                  <w:lang w:val="en-US" w:eastAsia="en-US" w:bidi="ar-SA"/>
                </w:rPr>
                <w:t>-3.4 [IQR: -3.5 - -3.3]</w:t>
                <w:br/>
                <w:t>range: -3.8 - -2.8</w:t>
              </w:r>
            </w:ins>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31" w:author="Katharina Huefner" w:date="2023-06-09T15:54:00Z">
              <w:r>
                <w:rPr>
                  <w:rFonts w:eastAsia="Arial" w:cs="Arial"/>
                  <w:color w:val="000000"/>
                  <w:kern w:val="0"/>
                  <w:sz w:val="20"/>
                  <w:szCs w:val="20"/>
                  <w:lang w:val="en-US" w:eastAsia="en-US" w:bidi="ar-SA"/>
                </w:rPr>
                <w:t>ns (p = 0.35)</w:t>
              </w:r>
            </w:ins>
          </w:p>
        </w:tc>
        <w:tc>
          <w:tcPr>
            <w:tcW w:w="135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32" w:author="Katharina Huefner" w:date="2023-06-09T15:54:00Z">
              <w:r>
                <w:rPr>
                  <w:rFonts w:eastAsia="Arial" w:cs="Arial"/>
                  <w:color w:val="000000"/>
                  <w:kern w:val="0"/>
                  <w:sz w:val="20"/>
                  <w:szCs w:val="20"/>
                  <w:lang w:val="en-US" w:eastAsia="en-US" w:bidi="ar-SA"/>
                </w:rPr>
                <w:t>d = 0.15</w:t>
              </w:r>
            </w:ins>
          </w:p>
        </w:tc>
      </w:tr>
      <w:tr>
        <w:trPr>
          <w:trHeight w:val="360" w:hRule="atLeast"/>
        </w:trPr>
        <w:tc>
          <w:tcPr>
            <w:tcW w:w="1475" w:type="dxa"/>
            <w:vMerge w:val="restart"/>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33" w:author="Katharina Huefner" w:date="2023-06-09T15:54:00Z">
              <w:r>
                <w:rPr>
                  <w:rFonts w:eastAsia="Arial" w:cs="Arial"/>
                  <w:color w:val="000000"/>
                  <w:kern w:val="0"/>
                  <w:sz w:val="20"/>
                  <w:szCs w:val="20"/>
                  <w:lang w:val="en-US" w:eastAsia="en-US" w:bidi="ar-SA"/>
                </w:rPr>
                <w:t>log PHE</w:t>
              </w:r>
            </w:ins>
          </w:p>
        </w:tc>
        <w:tc>
          <w:tcPr>
            <w:tcW w:w="238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34" w:author="Katharina Huefner" w:date="2023-06-09T15:54:00Z">
              <w:r>
                <w:rPr>
                  <w:rFonts w:eastAsia="Arial" w:cs="Arial"/>
                  <w:color w:val="000000"/>
                  <w:kern w:val="0"/>
                  <w:sz w:val="20"/>
                  <w:szCs w:val="20"/>
                  <w:lang w:val="en-US" w:eastAsia="en-US" w:bidi="ar-SA"/>
                </w:rPr>
                <w:t>SARS-CoV-2</w:t>
              </w:r>
            </w:ins>
          </w:p>
        </w:tc>
        <w:tc>
          <w:tcPr>
            <w:tcW w:w="135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35" w:author="Katharina Huefner" w:date="2023-06-09T15:54:00Z">
              <w:r>
                <w:rPr>
                  <w:rFonts w:eastAsia="Arial" w:cs="Arial"/>
                  <w:color w:val="000000"/>
                  <w:kern w:val="0"/>
                  <w:sz w:val="20"/>
                  <w:szCs w:val="20"/>
                  <w:lang w:val="en-US" w:eastAsia="en-US" w:bidi="ar-SA"/>
                </w:rPr>
                <w:t>uninfected</w:t>
              </w:r>
            </w:ins>
          </w:p>
        </w:tc>
        <w:tc>
          <w:tcPr>
            <w:tcW w:w="12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36" w:author="Katharina Huefner" w:date="2023-06-09T15:54:00Z">
              <w:r>
                <w:rPr>
                  <w:rFonts w:eastAsia="Arial" w:cs="Arial"/>
                  <w:color w:val="000000"/>
                  <w:kern w:val="0"/>
                  <w:sz w:val="20"/>
                  <w:szCs w:val="20"/>
                  <w:lang w:val="en-US" w:eastAsia="en-US" w:bidi="ar-SA"/>
                </w:rPr>
                <w:t>101</w:t>
              </w:r>
            </w:ins>
          </w:p>
        </w:tc>
        <w:tc>
          <w:tcPr>
            <w:tcW w:w="2100"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37" w:author="Katharina Huefner" w:date="2023-06-09T15:54:00Z">
              <w:r>
                <w:rPr>
                  <w:rFonts w:eastAsia="Arial" w:cs="Arial"/>
                  <w:color w:val="000000"/>
                  <w:kern w:val="0"/>
                  <w:sz w:val="20"/>
                  <w:szCs w:val="20"/>
                  <w:lang w:val="en-US" w:eastAsia="en-US" w:bidi="ar-SA"/>
                </w:rPr>
                <w:t>4.2 [IQR: 4.1 - 4.4]</w:t>
                <w:br/>
                <w:t>range: 3.6 - 4.9</w:t>
              </w:r>
            </w:ins>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38" w:author="Katharina Huefner" w:date="2023-06-09T15:54:00Z">
              <w:r>
                <w:rPr>
                  <w:rFonts w:eastAsia="Arial" w:cs="Arial"/>
                  <w:color w:val="000000"/>
                  <w:kern w:val="0"/>
                  <w:sz w:val="20"/>
                  <w:szCs w:val="20"/>
                  <w:lang w:val="en-US" w:eastAsia="en-US" w:bidi="ar-SA"/>
                </w:rPr>
                <w:t>ns (p = 0.51)</w:t>
              </w:r>
            </w:ins>
          </w:p>
        </w:tc>
        <w:tc>
          <w:tcPr>
            <w:tcW w:w="135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39" w:author="Katharina Huefner" w:date="2023-06-09T15:54:00Z">
              <w:r>
                <w:rPr>
                  <w:rFonts w:eastAsia="Arial" w:cs="Arial"/>
                  <w:color w:val="000000"/>
                  <w:kern w:val="0"/>
                  <w:sz w:val="20"/>
                  <w:szCs w:val="20"/>
                  <w:lang w:val="en-US" w:eastAsia="en-US" w:bidi="ar-SA"/>
                </w:rPr>
                <w:t>d = 0.11</w:t>
              </w:r>
            </w:ins>
          </w:p>
        </w:tc>
      </w:tr>
      <w:tr>
        <w:trPr>
          <w:trHeight w:val="360" w:hRule="atLeast"/>
        </w:trPr>
        <w:tc>
          <w:tcPr>
            <w:tcW w:w="1475"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38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40" w:author="Katharina Huefner" w:date="2023-06-09T15:54:00Z">
              <w:r>
                <w:rPr>
                  <w:rFonts w:eastAsia="Arial" w:cs="Arial"/>
                  <w:color w:val="000000"/>
                  <w:kern w:val="0"/>
                  <w:sz w:val="20"/>
                  <w:szCs w:val="20"/>
                  <w:lang w:val="en-US" w:eastAsia="en-US" w:bidi="ar-SA"/>
                </w:rPr>
                <w:t>SARS-CoV-2</w:t>
              </w:r>
            </w:ins>
          </w:p>
        </w:tc>
        <w:tc>
          <w:tcPr>
            <w:tcW w:w="135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41" w:author="Katharina Huefner" w:date="2023-06-09T15:54:00Z">
              <w:r>
                <w:rPr>
                  <w:rFonts w:eastAsia="Arial" w:cs="Arial"/>
                  <w:color w:val="000000"/>
                  <w:kern w:val="0"/>
                  <w:sz w:val="20"/>
                  <w:szCs w:val="20"/>
                  <w:lang w:val="en-US" w:eastAsia="en-US" w:bidi="ar-SA"/>
                </w:rPr>
                <w:t>SARS-CoV-2</w:t>
              </w:r>
            </w:ins>
          </w:p>
        </w:tc>
        <w:tc>
          <w:tcPr>
            <w:tcW w:w="12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42" w:author="Katharina Huefner" w:date="2023-06-09T15:54:00Z">
              <w:r>
                <w:rPr>
                  <w:rFonts w:eastAsia="Arial" w:cs="Arial"/>
                  <w:color w:val="000000"/>
                  <w:kern w:val="0"/>
                  <w:sz w:val="20"/>
                  <w:szCs w:val="20"/>
                  <w:lang w:val="en-US" w:eastAsia="en-US" w:bidi="ar-SA"/>
                </w:rPr>
                <w:t>64</w:t>
              </w:r>
            </w:ins>
          </w:p>
        </w:tc>
        <w:tc>
          <w:tcPr>
            <w:tcW w:w="2100"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43" w:author="Katharina Huefner" w:date="2023-06-09T15:54:00Z">
              <w:r>
                <w:rPr>
                  <w:rFonts w:eastAsia="Arial" w:cs="Arial"/>
                  <w:color w:val="000000"/>
                  <w:kern w:val="0"/>
                  <w:sz w:val="20"/>
                  <w:szCs w:val="20"/>
                  <w:lang w:val="en-US" w:eastAsia="en-US" w:bidi="ar-SA"/>
                </w:rPr>
                <w:t>4.2 [IQR: 4.1 - 4.3]</w:t>
                <w:br/>
                <w:t>range: 3.7 - 5.3</w:t>
              </w:r>
            </w:ins>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44" w:author="Katharina Huefner" w:date="2023-06-09T15:54:00Z">
              <w:r>
                <w:rPr>
                  <w:rFonts w:eastAsia="Arial" w:cs="Arial"/>
                  <w:color w:val="000000"/>
                  <w:kern w:val="0"/>
                  <w:sz w:val="20"/>
                  <w:szCs w:val="20"/>
                  <w:lang w:val="en-US" w:eastAsia="en-US" w:bidi="ar-SA"/>
                </w:rPr>
                <w:t>ns (p = 0.51)</w:t>
              </w:r>
            </w:ins>
          </w:p>
        </w:tc>
        <w:tc>
          <w:tcPr>
            <w:tcW w:w="135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45" w:author="Katharina Huefner" w:date="2023-06-09T15:54:00Z">
              <w:r>
                <w:rPr>
                  <w:rFonts w:eastAsia="Arial" w:cs="Arial"/>
                  <w:color w:val="000000"/>
                  <w:kern w:val="0"/>
                  <w:sz w:val="20"/>
                  <w:szCs w:val="20"/>
                  <w:lang w:val="en-US" w:eastAsia="en-US" w:bidi="ar-SA"/>
                </w:rPr>
                <w:t>d = 0.11</w:t>
              </w:r>
            </w:ins>
          </w:p>
        </w:tc>
      </w:tr>
      <w:tr>
        <w:trPr>
          <w:trHeight w:val="360" w:hRule="atLeast"/>
        </w:trPr>
        <w:tc>
          <w:tcPr>
            <w:tcW w:w="1475" w:type="dxa"/>
            <w:vMerge w:val="restart"/>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46" w:author="Katharina Huefner" w:date="2023-06-09T15:54:00Z">
              <w:r>
                <w:rPr>
                  <w:rFonts w:eastAsia="Arial" w:cs="Arial"/>
                  <w:color w:val="000000"/>
                  <w:kern w:val="0"/>
                  <w:sz w:val="20"/>
                  <w:szCs w:val="20"/>
                  <w:lang w:val="en-US" w:eastAsia="en-US" w:bidi="ar-SA"/>
                </w:rPr>
                <w:t>log TYR</w:t>
              </w:r>
            </w:ins>
          </w:p>
        </w:tc>
        <w:tc>
          <w:tcPr>
            <w:tcW w:w="238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47" w:author="Katharina Huefner" w:date="2023-06-09T15:54:00Z">
              <w:r>
                <w:rPr>
                  <w:rFonts w:eastAsia="Arial" w:cs="Arial"/>
                  <w:color w:val="000000"/>
                  <w:kern w:val="0"/>
                  <w:sz w:val="20"/>
                  <w:szCs w:val="20"/>
                  <w:lang w:val="en-US" w:eastAsia="en-US" w:bidi="ar-SA"/>
                </w:rPr>
                <w:t>SARS-CoV-2</w:t>
              </w:r>
            </w:ins>
          </w:p>
        </w:tc>
        <w:tc>
          <w:tcPr>
            <w:tcW w:w="135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48" w:author="Katharina Huefner" w:date="2023-06-09T15:54:00Z">
              <w:r>
                <w:rPr>
                  <w:rFonts w:eastAsia="Arial" w:cs="Arial"/>
                  <w:color w:val="000000"/>
                  <w:kern w:val="0"/>
                  <w:sz w:val="20"/>
                  <w:szCs w:val="20"/>
                  <w:lang w:val="en-US" w:eastAsia="en-US" w:bidi="ar-SA"/>
                </w:rPr>
                <w:t>uninfected</w:t>
              </w:r>
            </w:ins>
          </w:p>
        </w:tc>
        <w:tc>
          <w:tcPr>
            <w:tcW w:w="12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49" w:author="Katharina Huefner" w:date="2023-06-09T15:54:00Z">
              <w:r>
                <w:rPr>
                  <w:rFonts w:eastAsia="Arial" w:cs="Arial"/>
                  <w:color w:val="000000"/>
                  <w:kern w:val="0"/>
                  <w:sz w:val="20"/>
                  <w:szCs w:val="20"/>
                  <w:lang w:val="en-US" w:eastAsia="en-US" w:bidi="ar-SA"/>
                </w:rPr>
                <w:t>101</w:t>
              </w:r>
            </w:ins>
          </w:p>
        </w:tc>
        <w:tc>
          <w:tcPr>
            <w:tcW w:w="2100"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50" w:author="Katharina Huefner" w:date="2023-06-09T15:54:00Z">
              <w:r>
                <w:rPr>
                  <w:rFonts w:eastAsia="Arial" w:cs="Arial"/>
                  <w:color w:val="000000"/>
                  <w:kern w:val="0"/>
                  <w:sz w:val="20"/>
                  <w:szCs w:val="20"/>
                  <w:lang w:val="en-US" w:eastAsia="en-US" w:bidi="ar-SA"/>
                </w:rPr>
                <w:t>4.2 [IQR: 4 - 4.4]</w:t>
                <w:br/>
                <w:t>range: 3.6 - 5</w:t>
              </w:r>
            </w:ins>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51" w:author="Katharina Huefner" w:date="2023-06-09T15:54:00Z">
              <w:r>
                <w:rPr>
                  <w:rFonts w:eastAsia="Arial" w:cs="Arial"/>
                  <w:color w:val="000000"/>
                  <w:kern w:val="0"/>
                  <w:sz w:val="20"/>
                  <w:szCs w:val="20"/>
                  <w:lang w:val="en-US" w:eastAsia="en-US" w:bidi="ar-SA"/>
                </w:rPr>
                <w:t>ns (p = 0.21)</w:t>
              </w:r>
            </w:ins>
          </w:p>
        </w:tc>
        <w:tc>
          <w:tcPr>
            <w:tcW w:w="135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52" w:author="Katharina Huefner" w:date="2023-06-09T15:54:00Z">
              <w:r>
                <w:rPr>
                  <w:rFonts w:eastAsia="Arial" w:cs="Arial"/>
                  <w:color w:val="000000"/>
                  <w:kern w:val="0"/>
                  <w:sz w:val="20"/>
                  <w:szCs w:val="20"/>
                  <w:lang w:val="en-US" w:eastAsia="en-US" w:bidi="ar-SA"/>
                </w:rPr>
                <w:t>d = 0.2</w:t>
              </w:r>
            </w:ins>
          </w:p>
        </w:tc>
      </w:tr>
      <w:tr>
        <w:trPr>
          <w:trHeight w:val="360" w:hRule="atLeast"/>
        </w:trPr>
        <w:tc>
          <w:tcPr>
            <w:tcW w:w="1475"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38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53" w:author="Katharina Huefner" w:date="2023-06-09T15:54:00Z">
              <w:r>
                <w:rPr>
                  <w:rFonts w:eastAsia="Arial" w:cs="Arial"/>
                  <w:color w:val="000000"/>
                  <w:kern w:val="0"/>
                  <w:sz w:val="20"/>
                  <w:szCs w:val="20"/>
                  <w:lang w:val="en-US" w:eastAsia="en-US" w:bidi="ar-SA"/>
                </w:rPr>
                <w:t>SARS-CoV-2</w:t>
              </w:r>
            </w:ins>
          </w:p>
        </w:tc>
        <w:tc>
          <w:tcPr>
            <w:tcW w:w="135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54" w:author="Katharina Huefner" w:date="2023-06-09T15:54:00Z">
              <w:r>
                <w:rPr>
                  <w:rFonts w:eastAsia="Arial" w:cs="Arial"/>
                  <w:color w:val="000000"/>
                  <w:kern w:val="0"/>
                  <w:sz w:val="20"/>
                  <w:szCs w:val="20"/>
                  <w:lang w:val="en-US" w:eastAsia="en-US" w:bidi="ar-SA"/>
                </w:rPr>
                <w:t>SARS-CoV-2</w:t>
              </w:r>
            </w:ins>
          </w:p>
        </w:tc>
        <w:tc>
          <w:tcPr>
            <w:tcW w:w="12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55" w:author="Katharina Huefner" w:date="2023-06-09T15:54:00Z">
              <w:r>
                <w:rPr>
                  <w:rFonts w:eastAsia="Arial" w:cs="Arial"/>
                  <w:color w:val="000000"/>
                  <w:kern w:val="0"/>
                  <w:sz w:val="20"/>
                  <w:szCs w:val="20"/>
                  <w:lang w:val="en-US" w:eastAsia="en-US" w:bidi="ar-SA"/>
                </w:rPr>
                <w:t>64</w:t>
              </w:r>
            </w:ins>
          </w:p>
        </w:tc>
        <w:tc>
          <w:tcPr>
            <w:tcW w:w="2100"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56" w:author="Katharina Huefner" w:date="2023-06-09T15:54:00Z">
              <w:r>
                <w:rPr>
                  <w:rFonts w:eastAsia="Arial" w:cs="Arial"/>
                  <w:color w:val="000000"/>
                  <w:kern w:val="0"/>
                  <w:sz w:val="20"/>
                  <w:szCs w:val="20"/>
                  <w:lang w:val="en-US" w:eastAsia="en-US" w:bidi="ar-SA"/>
                </w:rPr>
                <w:t>4.2 [IQR: 4 - 4.4]</w:t>
                <w:br/>
                <w:t>range: 3.7 - 5.1</w:t>
              </w:r>
            </w:ins>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57" w:author="Katharina Huefner" w:date="2023-06-09T15:54:00Z">
              <w:r>
                <w:rPr>
                  <w:rFonts w:eastAsia="Arial" w:cs="Arial"/>
                  <w:color w:val="000000"/>
                  <w:kern w:val="0"/>
                  <w:sz w:val="20"/>
                  <w:szCs w:val="20"/>
                  <w:lang w:val="en-US" w:eastAsia="en-US" w:bidi="ar-SA"/>
                </w:rPr>
                <w:t>ns (p = 0.21)</w:t>
              </w:r>
            </w:ins>
          </w:p>
        </w:tc>
        <w:tc>
          <w:tcPr>
            <w:tcW w:w="135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58" w:author="Katharina Huefner" w:date="2023-06-09T15:54:00Z">
              <w:r>
                <w:rPr>
                  <w:rFonts w:eastAsia="Arial" w:cs="Arial"/>
                  <w:color w:val="000000"/>
                  <w:kern w:val="0"/>
                  <w:sz w:val="20"/>
                  <w:szCs w:val="20"/>
                  <w:lang w:val="en-US" w:eastAsia="en-US" w:bidi="ar-SA"/>
                </w:rPr>
                <w:t>d = 0.2</w:t>
              </w:r>
            </w:ins>
          </w:p>
        </w:tc>
      </w:tr>
      <w:tr>
        <w:trPr>
          <w:trHeight w:val="360" w:hRule="atLeast"/>
        </w:trPr>
        <w:tc>
          <w:tcPr>
            <w:tcW w:w="1475" w:type="dxa"/>
            <w:vMerge w:val="restart"/>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59" w:author="Katharina Huefner" w:date="2023-06-09T15:54:00Z">
              <w:r>
                <w:rPr>
                  <w:rFonts w:eastAsia="Arial" w:cs="Arial"/>
                  <w:color w:val="000000"/>
                  <w:kern w:val="0"/>
                  <w:sz w:val="20"/>
                  <w:szCs w:val="20"/>
                  <w:lang w:val="en-US" w:eastAsia="en-US" w:bidi="ar-SA"/>
                </w:rPr>
                <w:t>sqrt PHE/TYR</w:t>
              </w:r>
            </w:ins>
          </w:p>
        </w:tc>
        <w:tc>
          <w:tcPr>
            <w:tcW w:w="238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60" w:author="Katharina Huefner" w:date="2023-06-09T15:54:00Z">
              <w:r>
                <w:rPr>
                  <w:rFonts w:eastAsia="Arial" w:cs="Arial"/>
                  <w:color w:val="000000"/>
                  <w:kern w:val="0"/>
                  <w:sz w:val="20"/>
                  <w:szCs w:val="20"/>
                  <w:lang w:val="en-US" w:eastAsia="en-US" w:bidi="ar-SA"/>
                </w:rPr>
                <w:t>SARS-CoV-2</w:t>
              </w:r>
            </w:ins>
          </w:p>
        </w:tc>
        <w:tc>
          <w:tcPr>
            <w:tcW w:w="135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61" w:author="Katharina Huefner" w:date="2023-06-09T15:54:00Z">
              <w:r>
                <w:rPr>
                  <w:rFonts w:eastAsia="Arial" w:cs="Arial"/>
                  <w:color w:val="000000"/>
                  <w:kern w:val="0"/>
                  <w:sz w:val="20"/>
                  <w:szCs w:val="20"/>
                  <w:lang w:val="en-US" w:eastAsia="en-US" w:bidi="ar-SA"/>
                </w:rPr>
                <w:t>uninfected</w:t>
              </w:r>
            </w:ins>
          </w:p>
        </w:tc>
        <w:tc>
          <w:tcPr>
            <w:tcW w:w="12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62" w:author="Katharina Huefner" w:date="2023-06-09T15:54:00Z">
              <w:r>
                <w:rPr>
                  <w:rFonts w:eastAsia="Arial" w:cs="Arial"/>
                  <w:color w:val="000000"/>
                  <w:kern w:val="0"/>
                  <w:sz w:val="20"/>
                  <w:szCs w:val="20"/>
                  <w:lang w:val="en-US" w:eastAsia="en-US" w:bidi="ar-SA"/>
                </w:rPr>
                <w:t>101</w:t>
              </w:r>
            </w:ins>
          </w:p>
        </w:tc>
        <w:tc>
          <w:tcPr>
            <w:tcW w:w="2100"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63" w:author="Katharina Huefner" w:date="2023-06-09T15:54:00Z">
              <w:r>
                <w:rPr>
                  <w:rFonts w:eastAsia="Arial" w:cs="Arial"/>
                  <w:color w:val="000000"/>
                  <w:kern w:val="0"/>
                  <w:sz w:val="20"/>
                  <w:szCs w:val="20"/>
                  <w:lang w:val="en-US" w:eastAsia="en-US" w:bidi="ar-SA"/>
                </w:rPr>
                <w:t>1 [IQR: 0.96 - 1.1]</w:t>
                <w:br/>
                <w:t>range: 0.78 - 1.4</w:t>
              </w:r>
            </w:ins>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64" w:author="Katharina Huefner" w:date="2023-06-09T15:54:00Z">
              <w:r>
                <w:rPr>
                  <w:rFonts w:eastAsia="Arial" w:cs="Arial"/>
                  <w:color w:val="000000"/>
                  <w:kern w:val="0"/>
                  <w:sz w:val="20"/>
                  <w:szCs w:val="20"/>
                  <w:lang w:val="en-US" w:eastAsia="en-US" w:bidi="ar-SA"/>
                </w:rPr>
                <w:t>p = 0.031</w:t>
              </w:r>
            </w:ins>
          </w:p>
        </w:tc>
        <w:tc>
          <w:tcPr>
            <w:tcW w:w="135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65" w:author="Katharina Huefner" w:date="2023-06-09T15:54:00Z">
              <w:r>
                <w:rPr>
                  <w:rFonts w:eastAsia="Arial" w:cs="Arial"/>
                  <w:color w:val="000000"/>
                  <w:kern w:val="0"/>
                  <w:sz w:val="20"/>
                  <w:szCs w:val="20"/>
                  <w:lang w:val="en-US" w:eastAsia="en-US" w:bidi="ar-SA"/>
                </w:rPr>
                <w:t>d = 0.35</w:t>
              </w:r>
            </w:ins>
          </w:p>
        </w:tc>
      </w:tr>
      <w:tr>
        <w:trPr>
          <w:trHeight w:val="360" w:hRule="atLeast"/>
        </w:trPr>
        <w:tc>
          <w:tcPr>
            <w:tcW w:w="1475" w:type="dxa"/>
            <w:vMerge w:val="continue"/>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381"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66" w:author="Katharina Huefner" w:date="2023-06-09T15:54:00Z">
              <w:r>
                <w:rPr>
                  <w:rFonts w:eastAsia="Arial" w:cs="Arial"/>
                  <w:color w:val="000000"/>
                  <w:kern w:val="0"/>
                  <w:sz w:val="20"/>
                  <w:szCs w:val="20"/>
                  <w:lang w:val="en-US" w:eastAsia="en-US" w:bidi="ar-SA"/>
                </w:rPr>
                <w:t>SARS-CoV-2</w:t>
              </w:r>
            </w:ins>
          </w:p>
        </w:tc>
        <w:tc>
          <w:tcPr>
            <w:tcW w:w="1359"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67" w:author="Katharina Huefner" w:date="2023-06-09T15:54:00Z">
              <w:r>
                <w:rPr>
                  <w:rFonts w:eastAsia="Arial" w:cs="Arial"/>
                  <w:color w:val="000000"/>
                  <w:kern w:val="0"/>
                  <w:sz w:val="20"/>
                  <w:szCs w:val="20"/>
                  <w:lang w:val="en-US" w:eastAsia="en-US" w:bidi="ar-SA"/>
                </w:rPr>
                <w:t>SARS-CoV-2</w:t>
              </w:r>
            </w:ins>
          </w:p>
        </w:tc>
        <w:tc>
          <w:tcPr>
            <w:tcW w:w="1247"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68" w:author="Katharina Huefner" w:date="2023-06-09T15:54:00Z">
              <w:r>
                <w:rPr>
                  <w:rFonts w:eastAsia="Arial" w:cs="Arial"/>
                  <w:color w:val="000000"/>
                  <w:kern w:val="0"/>
                  <w:sz w:val="20"/>
                  <w:szCs w:val="20"/>
                  <w:lang w:val="en-US" w:eastAsia="en-US" w:bidi="ar-SA"/>
                </w:rPr>
                <w:t>64</w:t>
              </w:r>
            </w:ins>
          </w:p>
        </w:tc>
        <w:tc>
          <w:tcPr>
            <w:tcW w:w="2100"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69" w:author="Katharina Huefner" w:date="2023-06-09T15:54:00Z">
              <w:r>
                <w:rPr>
                  <w:rFonts w:eastAsia="Arial" w:cs="Arial"/>
                  <w:color w:val="000000"/>
                  <w:kern w:val="0"/>
                  <w:sz w:val="20"/>
                  <w:szCs w:val="20"/>
                  <w:lang w:val="en-US" w:eastAsia="en-US" w:bidi="ar-SA"/>
                </w:rPr>
                <w:t>0.98 [IQR: 0.9 - 1]</w:t>
                <w:br/>
                <w:t>range: 0.79 - 1.6</w:t>
              </w:r>
            </w:ins>
          </w:p>
        </w:tc>
        <w:tc>
          <w:tcPr>
            <w:tcW w:w="1531"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70" w:author="Katharina Huefner" w:date="2023-06-09T15:54:00Z">
              <w:r>
                <w:rPr>
                  <w:rFonts w:eastAsia="Arial" w:cs="Arial"/>
                  <w:color w:val="000000"/>
                  <w:kern w:val="0"/>
                  <w:sz w:val="20"/>
                  <w:szCs w:val="20"/>
                  <w:lang w:val="en-US" w:eastAsia="en-US" w:bidi="ar-SA"/>
                </w:rPr>
                <w:t>p = 0.031</w:t>
              </w:r>
            </w:ins>
          </w:p>
        </w:tc>
        <w:tc>
          <w:tcPr>
            <w:tcW w:w="1359"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71" w:author="Katharina Huefner" w:date="2023-06-09T15:54:00Z">
              <w:r>
                <w:rPr>
                  <w:rFonts w:eastAsia="Arial" w:cs="Arial"/>
                  <w:color w:val="000000"/>
                  <w:kern w:val="0"/>
                  <w:sz w:val="20"/>
                  <w:szCs w:val="20"/>
                  <w:lang w:val="en-US" w:eastAsia="en-US" w:bidi="ar-SA"/>
                </w:rPr>
                <w:t>d = 0.35</w:t>
              </w:r>
            </w:ins>
          </w:p>
        </w:tc>
      </w:tr>
      <w:tr>
        <w:trPr>
          <w:trHeight w:val="360" w:hRule="atLeast"/>
        </w:trPr>
        <w:tc>
          <w:tcPr>
            <w:tcW w:w="11452" w:type="dxa"/>
            <w:gridSpan w:val="7"/>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72" w:author="Katharina Huefner" w:date="2023-06-09T15:54:00Z">
              <w:r>
                <w:rPr>
                  <w:rFonts w:eastAsia="Arial" w:cs="Arial"/>
                  <w:color w:val="000000"/>
                  <w:kern w:val="0"/>
                  <w:sz w:val="20"/>
                  <w:szCs w:val="20"/>
                  <w:vertAlign w:val="superscript"/>
                  <w:lang w:val="en-US" w:eastAsia="en-US" w:bidi="ar-SA"/>
                </w:rPr>
                <w:t>a</w:t>
              </w:r>
            </w:ins>
            <w:ins w:id="1673" w:author="Katharina Huefner" w:date="2023-06-09T15:54:00Z">
              <w:r>
                <w:rPr>
                  <w:rFonts w:eastAsia="Arial" w:cs="Arial"/>
                  <w:color w:val="000000"/>
                  <w:kern w:val="0"/>
                  <w:sz w:val="20"/>
                  <w:szCs w:val="20"/>
                  <w:lang w:val="en-US" w:eastAsia="en-US" w:bidi="ar-SA"/>
                </w:rPr>
                <w:t>TRP: tryptophan; KYN: kynurenine; KYN/TRP: kynurenine - tryptophan ratio; PHE: phenylalanine; TYR: tyrosine; PHE/TYR: phenylalanine - tyrosine ratio.</w:t>
              </w:r>
            </w:ins>
          </w:p>
        </w:tc>
      </w:tr>
      <w:tr>
        <w:trPr>
          <w:trHeight w:val="360" w:hRule="atLeast"/>
        </w:trPr>
        <w:tc>
          <w:tcPr>
            <w:tcW w:w="11452" w:type="dxa"/>
            <w:gridSpan w:val="7"/>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74" w:author="Katharina Huefner" w:date="2023-06-09T15:54:00Z">
              <w:r>
                <w:rPr>
                  <w:rFonts w:eastAsia="Arial" w:cs="Arial"/>
                  <w:color w:val="000000"/>
                  <w:kern w:val="0"/>
                  <w:sz w:val="20"/>
                  <w:szCs w:val="20"/>
                  <w:vertAlign w:val="superscript"/>
                  <w:lang w:val="en-US" w:eastAsia="en-US" w:bidi="ar-SA"/>
                </w:rPr>
                <w:t>b</w:t>
              </w:r>
            </w:ins>
            <w:ins w:id="1675" w:author="Katharina Huefner" w:date="2023-06-09T15:54:00Z">
              <w:r>
                <w:rPr>
                  <w:rFonts w:eastAsia="Arial" w:cs="Arial"/>
                  <w:color w:val="000000"/>
                  <w:kern w:val="0"/>
                  <w:sz w:val="20"/>
                  <w:szCs w:val="20"/>
                  <w:lang w:val="en-US" w:eastAsia="en-US" w:bidi="ar-SA"/>
                </w:rPr>
                <w:t>HADS: hospital anxiety and depression scale.</w:t>
              </w:r>
            </w:ins>
          </w:p>
        </w:tc>
      </w:tr>
      <w:tr>
        <w:trPr>
          <w:trHeight w:val="360" w:hRule="atLeast"/>
        </w:trPr>
        <w:tc>
          <w:tcPr>
            <w:tcW w:w="11452" w:type="dxa"/>
            <w:gridSpan w:val="7"/>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76" w:author="Katharina Huefner" w:date="2023-06-09T15:54:00Z">
              <w:r>
                <w:rPr>
                  <w:rFonts w:eastAsia="Arial" w:cs="Arial"/>
                  <w:color w:val="000000"/>
                  <w:kern w:val="0"/>
                  <w:sz w:val="20"/>
                  <w:szCs w:val="20"/>
                  <w:vertAlign w:val="superscript"/>
                  <w:lang w:val="en-US" w:eastAsia="en-US" w:bidi="ar-SA"/>
                </w:rPr>
                <w:t>c</w:t>
              </w:r>
            </w:ins>
            <w:ins w:id="1677" w:author="Katharina Huefner" w:date="2023-06-09T15:54:00Z">
              <w:r>
                <w:rPr>
                  <w:rFonts w:eastAsia="Arial" w:cs="Arial"/>
                  <w:color w:val="000000"/>
                  <w:kern w:val="0"/>
                  <w:sz w:val="20"/>
                  <w:szCs w:val="20"/>
                  <w:lang w:val="en-US" w:eastAsia="en-US" w:bidi="ar-SA"/>
                </w:rPr>
                <w:t>Median with interquartile range (IQR) and range.</w:t>
              </w:r>
            </w:ins>
          </w:p>
        </w:tc>
      </w:tr>
      <w:tr>
        <w:trPr>
          <w:trHeight w:val="360" w:hRule="atLeast"/>
        </w:trPr>
        <w:tc>
          <w:tcPr>
            <w:tcW w:w="11452" w:type="dxa"/>
            <w:gridSpan w:val="7"/>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ins w:id="1678" w:author="Katharina Huefner" w:date="2023-06-09T15:54:00Z">
              <w:r>
                <w:rPr>
                  <w:rFonts w:eastAsia="Arial" w:cs="Arial"/>
                  <w:color w:val="000000"/>
                  <w:kern w:val="0"/>
                  <w:sz w:val="20"/>
                  <w:szCs w:val="20"/>
                  <w:vertAlign w:val="superscript"/>
                  <w:lang w:val="en-US" w:eastAsia="en-US" w:bidi="ar-SA"/>
                </w:rPr>
                <w:t>d</w:t>
              </w:r>
            </w:ins>
            <w:ins w:id="1679" w:author="Katharina Huefner" w:date="2023-06-09T15:54:00Z">
              <w:r>
                <w:rPr>
                  <w:rFonts w:eastAsia="Arial" w:cs="Arial"/>
                  <w:color w:val="000000"/>
                  <w:kern w:val="0"/>
                  <w:sz w:val="20"/>
                  <w:szCs w:val="20"/>
                  <w:lang w:val="en-US" w:eastAsia="en-US" w:bidi="ar-SA"/>
                </w:rPr>
                <w:t>Corrected for multiple testing with the false discovery rate method.</w:t>
              </w:r>
            </w:ins>
          </w:p>
        </w:tc>
      </w:tr>
    </w:tbl>
    <w:tbl>
      <w:tblPr>
        <w:tblW w:w="11453" w:type="dxa"/>
        <w:jc w:val="center"/>
        <w:tblInd w:w="0" w:type="dxa"/>
        <w:tblLayout w:type="fixed"/>
        <w:tblCellMar>
          <w:top w:w="0" w:type="dxa"/>
          <w:left w:w="0" w:type="dxa"/>
          <w:bottom w:w="0" w:type="dxa"/>
          <w:right w:w="0" w:type="dxa"/>
        </w:tblCellMar>
        <w:tblLook w:firstRow="1" w:noVBand="1" w:lastRow="0" w:firstColumn="0" w:lastColumn="0" w:noHBand="0"/>
      </w:tblPr>
      <w:tblGrid>
        <w:gridCol w:w="1474"/>
        <w:gridCol w:w="2381"/>
        <w:gridCol w:w="1360"/>
        <w:gridCol w:w="1247"/>
        <w:gridCol w:w="2099"/>
        <w:gridCol w:w="1531"/>
        <w:gridCol w:w="1360"/>
      </w:tblGrid>
      <w:tr>
        <w:trPr>
          <w:tblHeader w:val="true"/>
          <w:trHeight w:val="360" w:hRule="atLeast"/>
        </w:trPr>
        <w:tc>
          <w:tcPr>
            <w:tcW w:w="147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1682" w:author="Unknown Author" w:date="2023-06-10T18:07:40Z"/>
              </w:rPr>
            </w:pPr>
            <w:del w:id="1680" w:author="Unknown Author" w:date="2023-06-10T18:07:40Z">
              <w:r>
                <w:rPr>
                  <w:rFonts w:eastAsia="Arial" w:cs="Arial"/>
                  <w:b/>
                  <w:i w:val="false"/>
                  <w:color w:val="000000"/>
                  <w:sz w:val="20"/>
                  <w:szCs w:val="20"/>
                  <w:u w:val="none"/>
                </w:rPr>
                <w:delText>Metabolite</w:delText>
              </w:r>
            </w:del>
            <w:del w:id="1681" w:author="Unknown Author" w:date="2023-06-10T18:07:40Z">
              <w:r>
                <w:rPr>
                  <w:rFonts w:eastAsia="Arial" w:cs="Arial"/>
                  <w:b/>
                  <w:i w:val="false"/>
                  <w:color w:val="000000"/>
                  <w:sz w:val="20"/>
                  <w:szCs w:val="20"/>
                  <w:u w:val="none"/>
                  <w:vertAlign w:val="superscript"/>
                </w:rPr>
                <w:delText>a</w:delText>
              </w:r>
            </w:del>
          </w:p>
        </w:tc>
        <w:tc>
          <w:tcPr>
            <w:tcW w:w="238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1685" w:author="Unknown Author" w:date="2023-06-10T18:07:40Z"/>
              </w:rPr>
            </w:pPr>
            <w:del w:id="1683" w:author="Unknown Author" w:date="2023-06-10T18:07:40Z">
              <w:r>
                <w:rPr>
                  <w:rFonts w:eastAsia="Arial" w:cs="Arial"/>
                  <w:b/>
                  <w:i w:val="false"/>
                  <w:color w:val="000000"/>
                  <w:sz w:val="20"/>
                  <w:szCs w:val="20"/>
                  <w:u w:val="none"/>
                </w:rPr>
                <w:delText>Explanatory variable</w:delText>
              </w:r>
            </w:del>
            <w:del w:id="1684" w:author="Unknown Author" w:date="2023-06-10T18:07:40Z">
              <w:r>
                <w:rPr>
                  <w:rFonts w:eastAsia="Arial" w:cs="Arial"/>
                  <w:b/>
                  <w:i w:val="false"/>
                  <w:color w:val="000000"/>
                  <w:sz w:val="20"/>
                  <w:szCs w:val="20"/>
                  <w:u w:val="none"/>
                  <w:vertAlign w:val="superscript"/>
                </w:rPr>
                <w:delText>b</w:delText>
              </w:r>
            </w:del>
          </w:p>
        </w:tc>
        <w:tc>
          <w:tcPr>
            <w:tcW w:w="136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1688" w:author="Unknown Author" w:date="2023-06-10T18:07:40Z"/>
              </w:rPr>
            </w:pPr>
            <w:del w:id="1686" w:author="Unknown Author" w:date="2023-06-10T18:07:40Z">
              <w:r>
                <w:rPr>
                  <w:rFonts w:eastAsia="Arial" w:cs="Arial"/>
                  <w:b/>
                  <w:i w:val="false"/>
                  <w:color w:val="000000"/>
                  <w:sz w:val="20"/>
                  <w:szCs w:val="20"/>
                  <w:u w:val="none"/>
                </w:rPr>
                <w:delText>Category</w:delText>
              </w:r>
            </w:del>
            <w:del w:id="1687" w:author="Unknown Author" w:date="2023-06-10T18:07:40Z">
              <w:r>
                <w:rPr>
                  <w:rFonts w:eastAsia="Arial" w:cs="Arial"/>
                  <w:b/>
                  <w:i w:val="false"/>
                  <w:color w:val="000000"/>
                  <w:sz w:val="20"/>
                  <w:szCs w:val="20"/>
                  <w:u w:val="none"/>
                  <w:vertAlign w:val="superscript"/>
                </w:rPr>
                <w:delText>c</w:delText>
              </w:r>
            </w:del>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1690" w:author="Unknown Author" w:date="2023-06-10T18:07:40Z"/>
              </w:rPr>
            </w:pPr>
            <w:del w:id="1689" w:author="Unknown Author" w:date="2023-06-10T18:07:40Z">
              <w:r>
                <w:rPr>
                  <w:rFonts w:eastAsia="Arial" w:cs="Arial"/>
                  <w:b/>
                  <w:i w:val="false"/>
                  <w:color w:val="000000"/>
                  <w:sz w:val="20"/>
                  <w:szCs w:val="20"/>
                  <w:u w:val="none"/>
                </w:rPr>
                <w:delText>N</w:delText>
              </w:r>
            </w:del>
          </w:p>
        </w:tc>
        <w:tc>
          <w:tcPr>
            <w:tcW w:w="2099"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1692" w:author="Unknown Author" w:date="2023-06-10T18:07:40Z"/>
              </w:rPr>
            </w:pPr>
            <w:del w:id="1691" w:author="Unknown Author" w:date="2023-06-10T18:07:40Z">
              <w:r>
                <w:rPr>
                  <w:rFonts w:eastAsia="Arial" w:cs="Arial"/>
                  <w:b/>
                  <w:i w:val="false"/>
                  <w:color w:val="000000"/>
                  <w:sz w:val="20"/>
                  <w:szCs w:val="20"/>
                  <w:u w:val="none"/>
                </w:rPr>
                <w:delText>Median, IQR, range</w:delText>
              </w:r>
            </w:del>
          </w:p>
        </w:tc>
        <w:tc>
          <w:tcPr>
            <w:tcW w:w="153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1695" w:author="Unknown Author" w:date="2023-06-10T18:07:40Z"/>
              </w:rPr>
            </w:pPr>
            <w:del w:id="1693" w:author="Unknown Author" w:date="2023-06-10T18:07:40Z">
              <w:r>
                <w:rPr>
                  <w:rFonts w:eastAsia="Arial" w:cs="Arial"/>
                  <w:b/>
                  <w:i w:val="false"/>
                  <w:color w:val="000000"/>
                  <w:sz w:val="20"/>
                  <w:szCs w:val="20"/>
                  <w:u w:val="none"/>
                </w:rPr>
                <w:delText>Significance</w:delText>
              </w:r>
            </w:del>
            <w:del w:id="1694" w:author="Unknown Author" w:date="2023-06-10T18:07:40Z">
              <w:r>
                <w:rPr>
                  <w:rFonts w:eastAsia="Arial" w:cs="Arial"/>
                  <w:b/>
                  <w:i w:val="false"/>
                  <w:color w:val="000000"/>
                  <w:sz w:val="20"/>
                  <w:szCs w:val="20"/>
                  <w:u w:val="none"/>
                  <w:vertAlign w:val="superscript"/>
                </w:rPr>
                <w:delText>d</w:delText>
              </w:r>
            </w:del>
          </w:p>
        </w:tc>
        <w:tc>
          <w:tcPr>
            <w:tcW w:w="136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1697" w:author="Unknown Author" w:date="2023-06-10T18:07:40Z"/>
              </w:rPr>
            </w:pPr>
            <w:del w:id="1696" w:author="Unknown Author" w:date="2023-06-10T18:07:40Z">
              <w:r>
                <w:rPr>
                  <w:rFonts w:eastAsia="Arial" w:cs="Arial"/>
                  <w:b/>
                  <w:i w:val="false"/>
                  <w:color w:val="000000"/>
                  <w:sz w:val="20"/>
                  <w:szCs w:val="20"/>
                  <w:u w:val="none"/>
                </w:rPr>
                <w:delText>Effect size</w:delText>
              </w:r>
            </w:del>
          </w:p>
        </w:tc>
      </w:tr>
      <w:tr>
        <w:trPr>
          <w:trHeight w:val="360" w:hRule="atLeast"/>
        </w:trPr>
        <w:tc>
          <w:tcPr>
            <w:tcW w:w="1474"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699" w:author="Unknown Author" w:date="2023-06-10T18:07:40Z"/>
              </w:rPr>
            </w:pPr>
            <w:del w:id="1698" w:author="Unknown Author" w:date="2023-06-10T18:07:40Z">
              <w:r>
                <w:rPr>
                  <w:rFonts w:eastAsia="Arial" w:cs="Arial"/>
                  <w:b w:val="false"/>
                  <w:i w:val="false"/>
                  <w:color w:val="000000"/>
                  <w:sz w:val="20"/>
                  <w:szCs w:val="20"/>
                  <w:u w:val="none"/>
                </w:rPr>
                <w:delText>TRP</w:delText>
              </w:r>
            </w:del>
          </w:p>
        </w:tc>
        <w:tc>
          <w:tcPr>
            <w:tcW w:w="238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701" w:author="Unknown Author" w:date="2023-06-10T18:07:40Z"/>
              </w:rPr>
            </w:pPr>
            <w:del w:id="1700" w:author="Unknown Author" w:date="2023-06-10T18:07:40Z">
              <w:r>
                <w:rPr>
                  <w:rFonts w:eastAsia="Arial" w:cs="Arial"/>
                  <w:b w:val="false"/>
                  <w:i w:val="false"/>
                  <w:color w:val="000000"/>
                  <w:sz w:val="20"/>
                  <w:szCs w:val="20"/>
                  <w:u w:val="none"/>
                </w:rPr>
                <w:delText>HADS, depression score</w:delText>
              </w:r>
            </w:del>
          </w:p>
        </w:tc>
        <w:tc>
          <w:tcPr>
            <w:tcW w:w="136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703" w:author="Unknown Author" w:date="2023-06-10T18:07:40Z"/>
              </w:rPr>
            </w:pPr>
            <w:del w:id="1702" w:author="Unknown Author" w:date="2023-06-10T18:07:40Z">
              <w:r>
                <w:rPr>
                  <w:rFonts w:eastAsia="Arial" w:cs="Arial"/>
                  <w:b w:val="false"/>
                  <w:i w:val="false"/>
                  <w:color w:val="000000"/>
                  <w:sz w:val="20"/>
                  <w:szCs w:val="20"/>
                  <w:u w:val="none"/>
                </w:rPr>
                <w:delText>&lt; 8</w:delText>
              </w:r>
            </w:del>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705" w:author="Unknown Author" w:date="2023-06-10T18:07:40Z"/>
              </w:rPr>
            </w:pPr>
            <w:del w:id="1704" w:author="Unknown Author" w:date="2023-06-10T18:07:40Z">
              <w:r>
                <w:rPr>
                  <w:rFonts w:eastAsia="Arial" w:cs="Arial"/>
                  <w:b w:val="false"/>
                  <w:i w:val="false"/>
                  <w:color w:val="000000"/>
                  <w:sz w:val="20"/>
                  <w:szCs w:val="20"/>
                  <w:u w:val="none"/>
                </w:rPr>
                <w:delText>124</w:delText>
              </w:r>
            </w:del>
          </w:p>
        </w:tc>
        <w:tc>
          <w:tcPr>
            <w:tcW w:w="2099"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707" w:author="Unknown Author" w:date="2023-06-10T18:07:40Z"/>
              </w:rPr>
            </w:pPr>
            <w:del w:id="1706" w:author="Unknown Author" w:date="2023-06-10T18:07:40Z">
              <w:r>
                <w:rPr>
                  <w:rFonts w:eastAsia="Arial" w:cs="Arial"/>
                  <w:b w:val="false"/>
                  <w:i w:val="false"/>
                  <w:color w:val="000000"/>
                  <w:sz w:val="20"/>
                  <w:szCs w:val="20"/>
                  <w:u w:val="none"/>
                </w:rPr>
                <w:delText>62 [IQR: 55 - 68]</w:delText>
                <w:br/>
                <w:delText>range: 33 - 93</w:delText>
              </w:r>
            </w:del>
          </w:p>
        </w:tc>
        <w:tc>
          <w:tcPr>
            <w:tcW w:w="153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709" w:author="Unknown Author" w:date="2023-06-10T18:07:40Z"/>
              </w:rPr>
            </w:pPr>
            <w:del w:id="1708" w:author="Unknown Author" w:date="2023-06-10T18:07:40Z">
              <w:r>
                <w:rPr>
                  <w:rFonts w:eastAsia="Arial" w:cs="Arial"/>
                  <w:b w:val="false"/>
                  <w:i w:val="false"/>
                  <w:color w:val="000000"/>
                  <w:sz w:val="20"/>
                  <w:szCs w:val="20"/>
                  <w:u w:val="none"/>
                </w:rPr>
                <w:delText>p = 0.016</w:delText>
              </w:r>
            </w:del>
          </w:p>
        </w:tc>
        <w:tc>
          <w:tcPr>
            <w:tcW w:w="136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711" w:author="Unknown Author" w:date="2023-06-10T18:07:40Z"/>
              </w:rPr>
            </w:pPr>
            <w:del w:id="1710" w:author="Unknown Author" w:date="2023-06-10T18:07:40Z">
              <w:r>
                <w:rPr>
                  <w:rFonts w:eastAsia="Arial" w:cs="Arial"/>
                  <w:b w:val="false"/>
                  <w:i w:val="false"/>
                  <w:color w:val="000000"/>
                  <w:sz w:val="20"/>
                  <w:szCs w:val="20"/>
                  <w:u w:val="none"/>
                </w:rPr>
                <w:delText>d = 0.45</w:delText>
              </w:r>
            </w:del>
          </w:p>
        </w:tc>
      </w:tr>
      <w:tr>
        <w:trPr>
          <w:trHeight w:val="360" w:hRule="atLeast"/>
        </w:trPr>
        <w:tc>
          <w:tcPr>
            <w:tcW w:w="147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713" w:author="Unknown Author" w:date="2023-06-10T18:07:40Z"/>
              </w:rPr>
            </w:pPr>
            <w:del w:id="1712" w:author="Unknown Author" w:date="2023-06-10T18:07:40Z">
              <w:r>
                <w:rPr/>
              </w:r>
            </w:del>
          </w:p>
        </w:tc>
        <w:tc>
          <w:tcPr>
            <w:tcW w:w="238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715" w:author="Unknown Author" w:date="2023-06-10T18:07:40Z"/>
              </w:rPr>
            </w:pPr>
            <w:del w:id="1714" w:author="Unknown Author" w:date="2023-06-10T18:07:40Z">
              <w:r>
                <w:rPr>
                  <w:rFonts w:eastAsia="Arial" w:cs="Arial"/>
                  <w:b w:val="false"/>
                  <w:i w:val="false"/>
                  <w:color w:val="000000"/>
                  <w:sz w:val="20"/>
                  <w:szCs w:val="20"/>
                  <w:u w:val="none"/>
                </w:rPr>
                <w:delText>HADS, depression score</w:delText>
              </w:r>
            </w:del>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718" w:author="Unknown Author" w:date="2023-06-10T18:07:40Z"/>
              </w:rPr>
            </w:pPr>
            <w:del w:id="1716" w:author="Unknown Author" w:date="2023-06-10T18:07:40Z">
              <w:r>
                <w:rPr>
                  <w:rFonts w:eastAsia="Arial" w:cs="Arial"/>
                  <w:b w:val="false"/>
                  <w:i w:val="false"/>
                  <w:color w:val="000000"/>
                  <w:sz w:val="20"/>
                  <w:szCs w:val="20"/>
                  <w:u w:val="none"/>
                </w:rPr>
                <w:delText xml:space="preserve">≥ </w:delText>
              </w:r>
            </w:del>
            <w:del w:id="1717" w:author="Unknown Author" w:date="2023-06-10T18:07:40Z">
              <w:r>
                <w:rPr>
                  <w:rFonts w:eastAsia="Arial" w:cs="Arial"/>
                  <w:b w:val="false"/>
                  <w:i w:val="false"/>
                  <w:color w:val="000000"/>
                  <w:sz w:val="20"/>
                  <w:szCs w:val="20"/>
                  <w:u w:val="none"/>
                </w:rPr>
                <w:delText>8</w:delText>
              </w:r>
            </w:del>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720" w:author="Unknown Author" w:date="2023-06-10T18:07:40Z"/>
              </w:rPr>
            </w:pPr>
            <w:del w:id="1719" w:author="Unknown Author" w:date="2023-06-10T18:07:40Z">
              <w:r>
                <w:rPr>
                  <w:rFonts w:eastAsia="Arial" w:cs="Arial"/>
                  <w:b w:val="false"/>
                  <w:i w:val="false"/>
                  <w:color w:val="000000"/>
                  <w:sz w:val="20"/>
                  <w:szCs w:val="20"/>
                  <w:u w:val="none"/>
                </w:rPr>
                <w:delText>41</w:delText>
              </w:r>
            </w:del>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722" w:author="Unknown Author" w:date="2023-06-10T18:07:40Z"/>
              </w:rPr>
            </w:pPr>
            <w:del w:id="1721" w:author="Unknown Author" w:date="2023-06-10T18:07:40Z">
              <w:r>
                <w:rPr>
                  <w:rFonts w:eastAsia="Arial" w:cs="Arial"/>
                  <w:b w:val="false"/>
                  <w:i w:val="false"/>
                  <w:color w:val="000000"/>
                  <w:sz w:val="20"/>
                  <w:szCs w:val="20"/>
                  <w:u w:val="none"/>
                </w:rPr>
                <w:delText>53 [IQR: 48 - 65]</w:delText>
                <w:br/>
                <w:delText>range: 43 - 85</w:delText>
              </w:r>
            </w:del>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724" w:author="Unknown Author" w:date="2023-06-10T18:07:40Z"/>
              </w:rPr>
            </w:pPr>
            <w:del w:id="1723" w:author="Unknown Author" w:date="2023-06-10T18:07:40Z">
              <w:r>
                <w:rPr>
                  <w:rFonts w:eastAsia="Arial" w:cs="Arial"/>
                  <w:b w:val="false"/>
                  <w:i w:val="false"/>
                  <w:color w:val="000000"/>
                  <w:sz w:val="20"/>
                  <w:szCs w:val="20"/>
                  <w:u w:val="none"/>
                </w:rPr>
                <w:delText>p = 0.016</w:delText>
              </w:r>
            </w:del>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726" w:author="Unknown Author" w:date="2023-06-10T18:07:40Z"/>
              </w:rPr>
            </w:pPr>
            <w:del w:id="1725" w:author="Unknown Author" w:date="2023-06-10T18:07:40Z">
              <w:r>
                <w:rPr>
                  <w:rFonts w:eastAsia="Arial" w:cs="Arial"/>
                  <w:b w:val="false"/>
                  <w:i w:val="false"/>
                  <w:color w:val="000000"/>
                  <w:sz w:val="20"/>
                  <w:szCs w:val="20"/>
                  <w:u w:val="none"/>
                </w:rPr>
                <w:delText>d = 0.45</w:delText>
              </w:r>
            </w:del>
          </w:p>
        </w:tc>
      </w:tr>
      <w:tr>
        <w:trPr>
          <w:trHeight w:val="360" w:hRule="atLeast"/>
        </w:trPr>
        <w:tc>
          <w:tcPr>
            <w:tcW w:w="147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728" w:author="Unknown Author" w:date="2023-06-10T18:07:40Z"/>
              </w:rPr>
            </w:pPr>
            <w:del w:id="1727" w:author="Unknown Author" w:date="2023-06-10T18:07:40Z">
              <w:r>
                <w:rPr/>
              </w:r>
            </w:del>
          </w:p>
        </w:tc>
        <w:tc>
          <w:tcPr>
            <w:tcW w:w="238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730" w:author="Unknown Author" w:date="2023-06-10T18:07:40Z"/>
              </w:rPr>
            </w:pPr>
            <w:del w:id="1729" w:author="Unknown Author" w:date="2023-06-10T18:07:40Z">
              <w:r>
                <w:rPr>
                  <w:rFonts w:eastAsia="Arial" w:cs="Arial"/>
                  <w:b w:val="false"/>
                  <w:i w:val="false"/>
                  <w:color w:val="000000"/>
                  <w:sz w:val="20"/>
                  <w:szCs w:val="20"/>
                  <w:u w:val="none"/>
                </w:rPr>
                <w:delText>SARS-CoV2</w:delText>
              </w:r>
            </w:del>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732" w:author="Unknown Author" w:date="2023-06-10T18:07:40Z"/>
              </w:rPr>
            </w:pPr>
            <w:del w:id="1731" w:author="Unknown Author" w:date="2023-06-10T18:07:40Z">
              <w:r>
                <w:rPr>
                  <w:rFonts w:eastAsia="Arial" w:cs="Arial"/>
                  <w:b w:val="false"/>
                  <w:i w:val="false"/>
                  <w:color w:val="000000"/>
                  <w:sz w:val="20"/>
                  <w:szCs w:val="20"/>
                  <w:u w:val="none"/>
                </w:rPr>
                <w:delText>uninfected</w:delText>
              </w:r>
            </w:del>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734" w:author="Unknown Author" w:date="2023-06-10T18:07:40Z"/>
              </w:rPr>
            </w:pPr>
            <w:del w:id="1733" w:author="Unknown Author" w:date="2023-06-10T18:07:40Z">
              <w:r>
                <w:rPr>
                  <w:rFonts w:eastAsia="Arial" w:cs="Arial"/>
                  <w:b w:val="false"/>
                  <w:i w:val="false"/>
                  <w:color w:val="000000"/>
                  <w:sz w:val="20"/>
                  <w:szCs w:val="20"/>
                  <w:u w:val="none"/>
                </w:rPr>
                <w:delText>101</w:delText>
              </w:r>
            </w:del>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736" w:author="Unknown Author" w:date="2023-06-10T18:07:40Z"/>
              </w:rPr>
            </w:pPr>
            <w:del w:id="1735" w:author="Unknown Author" w:date="2023-06-10T18:07:40Z">
              <w:r>
                <w:rPr>
                  <w:rFonts w:eastAsia="Arial" w:cs="Arial"/>
                  <w:b w:val="false"/>
                  <w:i w:val="false"/>
                  <w:color w:val="000000"/>
                  <w:sz w:val="20"/>
                  <w:szCs w:val="20"/>
                  <w:u w:val="none"/>
                </w:rPr>
                <w:delText>59 [IQR: 50 - 66]</w:delText>
                <w:br/>
                <w:delText>range: 33 - 88</w:delText>
              </w:r>
            </w:del>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738" w:author="Unknown Author" w:date="2023-06-10T18:07:40Z"/>
              </w:rPr>
            </w:pPr>
            <w:del w:id="1737" w:author="Unknown Author" w:date="2023-06-10T18:07:40Z">
              <w:r>
                <w:rPr>
                  <w:rFonts w:eastAsia="Arial" w:cs="Arial"/>
                  <w:b w:val="false"/>
                  <w:i w:val="false"/>
                  <w:color w:val="000000"/>
                  <w:sz w:val="20"/>
                  <w:szCs w:val="20"/>
                  <w:u w:val="none"/>
                </w:rPr>
                <w:delText>ns (p = 0.078)</w:delText>
              </w:r>
            </w:del>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740" w:author="Unknown Author" w:date="2023-06-10T18:07:40Z"/>
              </w:rPr>
            </w:pPr>
            <w:del w:id="1739" w:author="Unknown Author" w:date="2023-06-10T18:07:40Z">
              <w:r>
                <w:rPr>
                  <w:rFonts w:eastAsia="Arial" w:cs="Arial"/>
                  <w:b w:val="false"/>
                  <w:i w:val="false"/>
                  <w:color w:val="000000"/>
                  <w:sz w:val="20"/>
                  <w:szCs w:val="20"/>
                  <w:u w:val="none"/>
                </w:rPr>
                <w:delText>d = 0.28</w:delText>
              </w:r>
            </w:del>
          </w:p>
        </w:tc>
      </w:tr>
      <w:tr>
        <w:trPr>
          <w:trHeight w:val="360" w:hRule="atLeast"/>
        </w:trPr>
        <w:tc>
          <w:tcPr>
            <w:tcW w:w="147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742" w:author="Unknown Author" w:date="2023-06-10T18:07:40Z"/>
              </w:rPr>
            </w:pPr>
            <w:del w:id="1741" w:author="Unknown Author" w:date="2023-06-10T18:07:40Z">
              <w:r>
                <w:rPr/>
              </w:r>
            </w:del>
          </w:p>
        </w:tc>
        <w:tc>
          <w:tcPr>
            <w:tcW w:w="238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744" w:author="Unknown Author" w:date="2023-06-10T18:07:40Z"/>
              </w:rPr>
            </w:pPr>
            <w:del w:id="1743" w:author="Unknown Author" w:date="2023-06-10T18:07:40Z">
              <w:r>
                <w:rPr>
                  <w:rFonts w:eastAsia="Arial" w:cs="Arial"/>
                  <w:b w:val="false"/>
                  <w:i w:val="false"/>
                  <w:color w:val="000000"/>
                  <w:sz w:val="20"/>
                  <w:szCs w:val="20"/>
                  <w:u w:val="none"/>
                </w:rPr>
                <w:delText>SARS-CoV2</w:delText>
              </w:r>
            </w:del>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746" w:author="Unknown Author" w:date="2023-06-10T18:07:40Z"/>
              </w:rPr>
            </w:pPr>
            <w:del w:id="1745" w:author="Unknown Author" w:date="2023-06-10T18:07:40Z">
              <w:r>
                <w:rPr>
                  <w:rFonts w:eastAsia="Arial" w:cs="Arial"/>
                  <w:b w:val="false"/>
                  <w:i w:val="false"/>
                  <w:color w:val="000000"/>
                  <w:sz w:val="20"/>
                  <w:szCs w:val="20"/>
                  <w:u w:val="none"/>
                </w:rPr>
                <w:delText>SARS-CoV-2</w:delText>
              </w:r>
            </w:del>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748" w:author="Unknown Author" w:date="2023-06-10T18:07:40Z"/>
              </w:rPr>
            </w:pPr>
            <w:del w:id="1747" w:author="Unknown Author" w:date="2023-06-10T18:07:40Z">
              <w:r>
                <w:rPr>
                  <w:rFonts w:eastAsia="Arial" w:cs="Arial"/>
                  <w:b w:val="false"/>
                  <w:i w:val="false"/>
                  <w:color w:val="000000"/>
                  <w:sz w:val="20"/>
                  <w:szCs w:val="20"/>
                  <w:u w:val="none"/>
                </w:rPr>
                <w:delText>64</w:delText>
              </w:r>
            </w:del>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750" w:author="Unknown Author" w:date="2023-06-10T18:07:40Z"/>
              </w:rPr>
            </w:pPr>
            <w:del w:id="1749" w:author="Unknown Author" w:date="2023-06-10T18:07:40Z">
              <w:r>
                <w:rPr>
                  <w:rFonts w:eastAsia="Arial" w:cs="Arial"/>
                  <w:b w:val="false"/>
                  <w:i w:val="false"/>
                  <w:color w:val="000000"/>
                  <w:sz w:val="20"/>
                  <w:szCs w:val="20"/>
                  <w:u w:val="none"/>
                </w:rPr>
                <w:delText>62 [IQR: 56 - 69]</w:delText>
                <w:br/>
                <w:delText>range: 42 - 93</w:delText>
              </w:r>
            </w:del>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752" w:author="Unknown Author" w:date="2023-06-10T18:07:40Z"/>
              </w:rPr>
            </w:pPr>
            <w:del w:id="1751" w:author="Unknown Author" w:date="2023-06-10T18:07:40Z">
              <w:r>
                <w:rPr>
                  <w:rFonts w:eastAsia="Arial" w:cs="Arial"/>
                  <w:b w:val="false"/>
                  <w:i w:val="false"/>
                  <w:color w:val="000000"/>
                  <w:sz w:val="20"/>
                  <w:szCs w:val="20"/>
                  <w:u w:val="none"/>
                </w:rPr>
                <w:delText>ns (p = 0.078)</w:delText>
              </w:r>
            </w:del>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754" w:author="Unknown Author" w:date="2023-06-10T18:07:40Z"/>
              </w:rPr>
            </w:pPr>
            <w:del w:id="1753" w:author="Unknown Author" w:date="2023-06-10T18:07:40Z">
              <w:r>
                <w:rPr>
                  <w:rFonts w:eastAsia="Arial" w:cs="Arial"/>
                  <w:b w:val="false"/>
                  <w:i w:val="false"/>
                  <w:color w:val="000000"/>
                  <w:sz w:val="20"/>
                  <w:szCs w:val="20"/>
                  <w:u w:val="none"/>
                </w:rPr>
                <w:delText>d = 0.28</w:delText>
              </w:r>
            </w:del>
          </w:p>
        </w:tc>
      </w:tr>
      <w:tr>
        <w:trPr>
          <w:trHeight w:val="360" w:hRule="atLeast"/>
        </w:trPr>
        <w:tc>
          <w:tcPr>
            <w:tcW w:w="147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756" w:author="Unknown Author" w:date="2023-06-10T18:07:40Z"/>
              </w:rPr>
            </w:pPr>
            <w:del w:id="1755" w:author="Unknown Author" w:date="2023-06-10T18:07:40Z">
              <w:r>
                <w:rPr>
                  <w:rFonts w:eastAsia="Arial" w:cs="Arial"/>
                  <w:b w:val="false"/>
                  <w:i w:val="false"/>
                  <w:color w:val="000000"/>
                  <w:sz w:val="20"/>
                  <w:szCs w:val="20"/>
                  <w:u w:val="none"/>
                </w:rPr>
                <w:delText>log KYN</w:delText>
              </w:r>
            </w:del>
          </w:p>
        </w:tc>
        <w:tc>
          <w:tcPr>
            <w:tcW w:w="238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758" w:author="Unknown Author" w:date="2023-06-10T18:07:40Z"/>
              </w:rPr>
            </w:pPr>
            <w:del w:id="1757" w:author="Unknown Author" w:date="2023-06-10T18:07:40Z">
              <w:r>
                <w:rPr>
                  <w:rFonts w:eastAsia="Arial" w:cs="Arial"/>
                  <w:b w:val="false"/>
                  <w:i w:val="false"/>
                  <w:color w:val="000000"/>
                  <w:sz w:val="20"/>
                  <w:szCs w:val="20"/>
                  <w:u w:val="none"/>
                </w:rPr>
                <w:delText>HADS, depression score</w:delText>
              </w:r>
            </w:del>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760" w:author="Unknown Author" w:date="2023-06-10T18:07:40Z"/>
              </w:rPr>
            </w:pPr>
            <w:del w:id="1759" w:author="Unknown Author" w:date="2023-06-10T18:07:40Z">
              <w:r>
                <w:rPr>
                  <w:rFonts w:eastAsia="Arial" w:cs="Arial"/>
                  <w:b w:val="false"/>
                  <w:i w:val="false"/>
                  <w:color w:val="000000"/>
                  <w:sz w:val="20"/>
                  <w:szCs w:val="20"/>
                  <w:u w:val="none"/>
                </w:rPr>
                <w:delText>&lt; 8</w:delText>
              </w:r>
            </w:del>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762" w:author="Unknown Author" w:date="2023-06-10T18:07:40Z"/>
              </w:rPr>
            </w:pPr>
            <w:del w:id="1761" w:author="Unknown Author" w:date="2023-06-10T18:07:40Z">
              <w:r>
                <w:rPr>
                  <w:rFonts w:eastAsia="Arial" w:cs="Arial"/>
                  <w:b w:val="false"/>
                  <w:i w:val="false"/>
                  <w:color w:val="000000"/>
                  <w:sz w:val="20"/>
                  <w:szCs w:val="20"/>
                  <w:u w:val="none"/>
                </w:rPr>
                <w:delText>124</w:delText>
              </w:r>
            </w:del>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764" w:author="Unknown Author" w:date="2023-06-10T18:07:40Z"/>
              </w:rPr>
            </w:pPr>
            <w:del w:id="1763" w:author="Unknown Author" w:date="2023-06-10T18:07:40Z">
              <w:r>
                <w:rPr>
                  <w:rFonts w:eastAsia="Arial" w:cs="Arial"/>
                  <w:b w:val="false"/>
                  <w:i w:val="false"/>
                  <w:color w:val="000000"/>
                  <w:sz w:val="20"/>
                  <w:szCs w:val="20"/>
                  <w:u w:val="none"/>
                </w:rPr>
                <w:delText>0.71 [IQR: 0.57 - 0.86]</w:delText>
                <w:br/>
                <w:delText>range: -0.13 - 1.4</w:delText>
              </w:r>
            </w:del>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766" w:author="Unknown Author" w:date="2023-06-10T18:07:40Z"/>
              </w:rPr>
            </w:pPr>
            <w:del w:id="1765" w:author="Unknown Author" w:date="2023-06-10T18:07:40Z">
              <w:r>
                <w:rPr>
                  <w:rFonts w:eastAsia="Arial" w:cs="Arial"/>
                  <w:b w:val="false"/>
                  <w:i w:val="false"/>
                  <w:color w:val="000000"/>
                  <w:sz w:val="20"/>
                  <w:szCs w:val="20"/>
                  <w:u w:val="none"/>
                </w:rPr>
                <w:delText>ns (p = 0.073)</w:delText>
              </w:r>
            </w:del>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768" w:author="Unknown Author" w:date="2023-06-10T18:07:40Z"/>
              </w:rPr>
            </w:pPr>
            <w:del w:id="1767" w:author="Unknown Author" w:date="2023-06-10T18:07:40Z">
              <w:r>
                <w:rPr>
                  <w:rFonts w:eastAsia="Arial" w:cs="Arial"/>
                  <w:b w:val="false"/>
                  <w:i w:val="false"/>
                  <w:color w:val="000000"/>
                  <w:sz w:val="20"/>
                  <w:szCs w:val="20"/>
                  <w:u w:val="none"/>
                </w:rPr>
                <w:delText>d = 0.35</w:delText>
              </w:r>
            </w:del>
          </w:p>
        </w:tc>
      </w:tr>
      <w:tr>
        <w:trPr>
          <w:trHeight w:val="360" w:hRule="atLeast"/>
        </w:trPr>
        <w:tc>
          <w:tcPr>
            <w:tcW w:w="147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770" w:author="Unknown Author" w:date="2023-06-10T18:07:40Z"/>
              </w:rPr>
            </w:pPr>
            <w:del w:id="1769" w:author="Unknown Author" w:date="2023-06-10T18:07:40Z">
              <w:r>
                <w:rPr/>
              </w:r>
            </w:del>
          </w:p>
        </w:tc>
        <w:tc>
          <w:tcPr>
            <w:tcW w:w="238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772" w:author="Unknown Author" w:date="2023-06-10T18:07:40Z"/>
              </w:rPr>
            </w:pPr>
            <w:del w:id="1771" w:author="Unknown Author" w:date="2023-06-10T18:07:40Z">
              <w:r>
                <w:rPr>
                  <w:rFonts w:eastAsia="Arial" w:cs="Arial"/>
                  <w:b w:val="false"/>
                  <w:i w:val="false"/>
                  <w:color w:val="000000"/>
                  <w:sz w:val="20"/>
                  <w:szCs w:val="20"/>
                  <w:u w:val="none"/>
                </w:rPr>
                <w:delText>HADS, depression score</w:delText>
              </w:r>
            </w:del>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775" w:author="Unknown Author" w:date="2023-06-10T18:07:40Z"/>
              </w:rPr>
            </w:pPr>
            <w:del w:id="1773" w:author="Unknown Author" w:date="2023-06-10T18:07:40Z">
              <w:r>
                <w:rPr>
                  <w:rFonts w:eastAsia="Arial" w:cs="Arial"/>
                  <w:b w:val="false"/>
                  <w:i w:val="false"/>
                  <w:color w:val="000000"/>
                  <w:sz w:val="20"/>
                  <w:szCs w:val="20"/>
                  <w:u w:val="none"/>
                </w:rPr>
                <w:delText xml:space="preserve">≥ </w:delText>
              </w:r>
            </w:del>
            <w:del w:id="1774" w:author="Unknown Author" w:date="2023-06-10T18:07:40Z">
              <w:r>
                <w:rPr>
                  <w:rFonts w:eastAsia="Arial" w:cs="Arial"/>
                  <w:b w:val="false"/>
                  <w:i w:val="false"/>
                  <w:color w:val="000000"/>
                  <w:sz w:val="20"/>
                  <w:szCs w:val="20"/>
                  <w:u w:val="none"/>
                </w:rPr>
                <w:delText>8</w:delText>
              </w:r>
            </w:del>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777" w:author="Unknown Author" w:date="2023-06-10T18:07:40Z"/>
              </w:rPr>
            </w:pPr>
            <w:del w:id="1776" w:author="Unknown Author" w:date="2023-06-10T18:07:40Z">
              <w:r>
                <w:rPr>
                  <w:rFonts w:eastAsia="Arial" w:cs="Arial"/>
                  <w:b w:val="false"/>
                  <w:i w:val="false"/>
                  <w:color w:val="000000"/>
                  <w:sz w:val="20"/>
                  <w:szCs w:val="20"/>
                  <w:u w:val="none"/>
                </w:rPr>
                <w:delText>41</w:delText>
              </w:r>
            </w:del>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779" w:author="Unknown Author" w:date="2023-06-10T18:07:40Z"/>
              </w:rPr>
            </w:pPr>
            <w:del w:id="1778" w:author="Unknown Author" w:date="2023-06-10T18:07:40Z">
              <w:r>
                <w:rPr>
                  <w:rFonts w:eastAsia="Arial" w:cs="Arial"/>
                  <w:b w:val="false"/>
                  <w:i w:val="false"/>
                  <w:color w:val="000000"/>
                  <w:sz w:val="20"/>
                  <w:szCs w:val="20"/>
                  <w:u w:val="none"/>
                </w:rPr>
                <w:delText>0.59 [IQR: 0.41 - 0.72]</w:delText>
                <w:br/>
                <w:delText>range: -0.084 - 1.4</w:delText>
              </w:r>
            </w:del>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781" w:author="Unknown Author" w:date="2023-06-10T18:07:40Z"/>
              </w:rPr>
            </w:pPr>
            <w:del w:id="1780" w:author="Unknown Author" w:date="2023-06-10T18:07:40Z">
              <w:r>
                <w:rPr>
                  <w:rFonts w:eastAsia="Arial" w:cs="Arial"/>
                  <w:b w:val="false"/>
                  <w:i w:val="false"/>
                  <w:color w:val="000000"/>
                  <w:sz w:val="20"/>
                  <w:szCs w:val="20"/>
                  <w:u w:val="none"/>
                </w:rPr>
                <w:delText>ns (p = 0.073)</w:delText>
              </w:r>
            </w:del>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783" w:author="Unknown Author" w:date="2023-06-10T18:07:40Z"/>
              </w:rPr>
            </w:pPr>
            <w:del w:id="1782" w:author="Unknown Author" w:date="2023-06-10T18:07:40Z">
              <w:r>
                <w:rPr>
                  <w:rFonts w:eastAsia="Arial" w:cs="Arial"/>
                  <w:b w:val="false"/>
                  <w:i w:val="false"/>
                  <w:color w:val="000000"/>
                  <w:sz w:val="20"/>
                  <w:szCs w:val="20"/>
                  <w:u w:val="none"/>
                </w:rPr>
                <w:delText>d = 0.35</w:delText>
              </w:r>
            </w:del>
          </w:p>
        </w:tc>
      </w:tr>
      <w:tr>
        <w:trPr>
          <w:trHeight w:val="360" w:hRule="atLeast"/>
        </w:trPr>
        <w:tc>
          <w:tcPr>
            <w:tcW w:w="147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785" w:author="Unknown Author" w:date="2023-06-10T18:07:40Z"/>
              </w:rPr>
            </w:pPr>
            <w:del w:id="1784" w:author="Unknown Author" w:date="2023-06-10T18:07:40Z">
              <w:r>
                <w:rPr/>
              </w:r>
            </w:del>
          </w:p>
        </w:tc>
        <w:tc>
          <w:tcPr>
            <w:tcW w:w="238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787" w:author="Unknown Author" w:date="2023-06-10T18:07:40Z"/>
              </w:rPr>
            </w:pPr>
            <w:del w:id="1786" w:author="Unknown Author" w:date="2023-06-10T18:07:40Z">
              <w:r>
                <w:rPr>
                  <w:rFonts w:eastAsia="Arial" w:cs="Arial"/>
                  <w:b w:val="false"/>
                  <w:i w:val="false"/>
                  <w:color w:val="000000"/>
                  <w:sz w:val="20"/>
                  <w:szCs w:val="20"/>
                  <w:u w:val="none"/>
                </w:rPr>
                <w:delText>SARS-CoV2</w:delText>
              </w:r>
            </w:del>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789" w:author="Unknown Author" w:date="2023-06-10T18:07:40Z"/>
              </w:rPr>
            </w:pPr>
            <w:del w:id="1788" w:author="Unknown Author" w:date="2023-06-10T18:07:40Z">
              <w:r>
                <w:rPr>
                  <w:rFonts w:eastAsia="Arial" w:cs="Arial"/>
                  <w:b w:val="false"/>
                  <w:i w:val="false"/>
                  <w:color w:val="000000"/>
                  <w:sz w:val="20"/>
                  <w:szCs w:val="20"/>
                  <w:u w:val="none"/>
                </w:rPr>
                <w:delText>uninfected</w:delText>
              </w:r>
            </w:del>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791" w:author="Unknown Author" w:date="2023-06-10T18:07:40Z"/>
              </w:rPr>
            </w:pPr>
            <w:del w:id="1790" w:author="Unknown Author" w:date="2023-06-10T18:07:40Z">
              <w:r>
                <w:rPr>
                  <w:rFonts w:eastAsia="Arial" w:cs="Arial"/>
                  <w:b w:val="false"/>
                  <w:i w:val="false"/>
                  <w:color w:val="000000"/>
                  <w:sz w:val="20"/>
                  <w:szCs w:val="20"/>
                  <w:u w:val="none"/>
                </w:rPr>
                <w:delText>101</w:delText>
              </w:r>
            </w:del>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793" w:author="Unknown Author" w:date="2023-06-10T18:07:40Z"/>
              </w:rPr>
            </w:pPr>
            <w:del w:id="1792" w:author="Unknown Author" w:date="2023-06-10T18:07:40Z">
              <w:r>
                <w:rPr>
                  <w:rFonts w:eastAsia="Arial" w:cs="Arial"/>
                  <w:b w:val="false"/>
                  <w:i w:val="false"/>
                  <w:color w:val="000000"/>
                  <w:sz w:val="20"/>
                  <w:szCs w:val="20"/>
                  <w:u w:val="none"/>
                </w:rPr>
                <w:delText>0.67 [IQR: 0.48 - 0.79]</w:delText>
                <w:br/>
                <w:delText>range: -0.13 - 1.4</w:delText>
              </w:r>
            </w:del>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795" w:author="Unknown Author" w:date="2023-06-10T18:07:40Z"/>
              </w:rPr>
            </w:pPr>
            <w:del w:id="1794" w:author="Unknown Author" w:date="2023-06-10T18:07:40Z">
              <w:r>
                <w:rPr>
                  <w:rFonts w:eastAsia="Arial" w:cs="Arial"/>
                  <w:b w:val="false"/>
                  <w:i w:val="false"/>
                  <w:color w:val="000000"/>
                  <w:sz w:val="20"/>
                  <w:szCs w:val="20"/>
                  <w:u w:val="none"/>
                </w:rPr>
                <w:delText>p = 0.024</w:delText>
              </w:r>
            </w:del>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797" w:author="Unknown Author" w:date="2023-06-10T18:07:40Z"/>
              </w:rPr>
            </w:pPr>
            <w:del w:id="1796" w:author="Unknown Author" w:date="2023-06-10T18:07:40Z">
              <w:r>
                <w:rPr>
                  <w:rFonts w:eastAsia="Arial" w:cs="Arial"/>
                  <w:b w:val="false"/>
                  <w:i w:val="false"/>
                  <w:color w:val="000000"/>
                  <w:sz w:val="20"/>
                  <w:szCs w:val="20"/>
                  <w:u w:val="none"/>
                </w:rPr>
                <w:delText>d = 0.36</w:delText>
              </w:r>
            </w:del>
          </w:p>
        </w:tc>
      </w:tr>
      <w:tr>
        <w:trPr>
          <w:trHeight w:val="360" w:hRule="atLeast"/>
        </w:trPr>
        <w:tc>
          <w:tcPr>
            <w:tcW w:w="147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799" w:author="Unknown Author" w:date="2023-06-10T18:07:40Z"/>
              </w:rPr>
            </w:pPr>
            <w:del w:id="1798" w:author="Unknown Author" w:date="2023-06-10T18:07:40Z">
              <w:r>
                <w:rPr/>
              </w:r>
            </w:del>
          </w:p>
        </w:tc>
        <w:tc>
          <w:tcPr>
            <w:tcW w:w="238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01" w:author="Unknown Author" w:date="2023-06-10T18:07:40Z"/>
              </w:rPr>
            </w:pPr>
            <w:del w:id="1800" w:author="Unknown Author" w:date="2023-06-10T18:07:40Z">
              <w:r>
                <w:rPr>
                  <w:rFonts w:eastAsia="Arial" w:cs="Arial"/>
                  <w:b w:val="false"/>
                  <w:i w:val="false"/>
                  <w:color w:val="000000"/>
                  <w:sz w:val="20"/>
                  <w:szCs w:val="20"/>
                  <w:u w:val="none"/>
                </w:rPr>
                <w:delText>SARS-CoV2</w:delText>
              </w:r>
            </w:del>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03" w:author="Unknown Author" w:date="2023-06-10T18:07:40Z"/>
              </w:rPr>
            </w:pPr>
            <w:del w:id="1802" w:author="Unknown Author" w:date="2023-06-10T18:07:40Z">
              <w:r>
                <w:rPr>
                  <w:rFonts w:eastAsia="Arial" w:cs="Arial"/>
                  <w:b w:val="false"/>
                  <w:i w:val="false"/>
                  <w:color w:val="000000"/>
                  <w:sz w:val="20"/>
                  <w:szCs w:val="20"/>
                  <w:u w:val="none"/>
                </w:rPr>
                <w:delText>SARS-CoV-2</w:delText>
              </w:r>
            </w:del>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05" w:author="Unknown Author" w:date="2023-06-10T18:07:40Z"/>
              </w:rPr>
            </w:pPr>
            <w:del w:id="1804" w:author="Unknown Author" w:date="2023-06-10T18:07:40Z">
              <w:r>
                <w:rPr>
                  <w:rFonts w:eastAsia="Arial" w:cs="Arial"/>
                  <w:b w:val="false"/>
                  <w:i w:val="false"/>
                  <w:color w:val="000000"/>
                  <w:sz w:val="20"/>
                  <w:szCs w:val="20"/>
                  <w:u w:val="none"/>
                </w:rPr>
                <w:delText>64</w:delText>
              </w:r>
            </w:del>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07" w:author="Unknown Author" w:date="2023-06-10T18:07:40Z"/>
              </w:rPr>
            </w:pPr>
            <w:del w:id="1806" w:author="Unknown Author" w:date="2023-06-10T18:07:40Z">
              <w:r>
                <w:rPr>
                  <w:rFonts w:eastAsia="Arial" w:cs="Arial"/>
                  <w:b w:val="false"/>
                  <w:i w:val="false"/>
                  <w:color w:val="000000"/>
                  <w:sz w:val="20"/>
                  <w:szCs w:val="20"/>
                  <w:u w:val="none"/>
                </w:rPr>
                <w:delText>0.71 [IQR: 0.57 - 0.88]</w:delText>
                <w:br/>
                <w:delText>range: 0.18 - 1.4</w:delText>
              </w:r>
            </w:del>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09" w:author="Unknown Author" w:date="2023-06-10T18:07:40Z"/>
              </w:rPr>
            </w:pPr>
            <w:del w:id="1808" w:author="Unknown Author" w:date="2023-06-10T18:07:40Z">
              <w:r>
                <w:rPr>
                  <w:rFonts w:eastAsia="Arial" w:cs="Arial"/>
                  <w:b w:val="false"/>
                  <w:i w:val="false"/>
                  <w:color w:val="000000"/>
                  <w:sz w:val="20"/>
                  <w:szCs w:val="20"/>
                  <w:u w:val="none"/>
                </w:rPr>
                <w:delText>p = 0.024</w:delText>
              </w:r>
            </w:del>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11" w:author="Unknown Author" w:date="2023-06-10T18:07:40Z"/>
              </w:rPr>
            </w:pPr>
            <w:del w:id="1810" w:author="Unknown Author" w:date="2023-06-10T18:07:40Z">
              <w:r>
                <w:rPr>
                  <w:rFonts w:eastAsia="Arial" w:cs="Arial"/>
                  <w:b w:val="false"/>
                  <w:i w:val="false"/>
                  <w:color w:val="000000"/>
                  <w:sz w:val="20"/>
                  <w:szCs w:val="20"/>
                  <w:u w:val="none"/>
                </w:rPr>
                <w:delText>d = 0.36</w:delText>
              </w:r>
            </w:del>
          </w:p>
        </w:tc>
      </w:tr>
      <w:tr>
        <w:trPr>
          <w:trHeight w:val="360" w:hRule="atLeast"/>
        </w:trPr>
        <w:tc>
          <w:tcPr>
            <w:tcW w:w="147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13" w:author="Unknown Author" w:date="2023-06-10T18:07:40Z"/>
              </w:rPr>
            </w:pPr>
            <w:del w:id="1812" w:author="Unknown Author" w:date="2023-06-10T18:07:40Z">
              <w:r>
                <w:rPr>
                  <w:rFonts w:eastAsia="Arial" w:cs="Arial"/>
                  <w:b w:val="false"/>
                  <w:i w:val="false"/>
                  <w:color w:val="000000"/>
                  <w:sz w:val="20"/>
                  <w:szCs w:val="20"/>
                  <w:u w:val="none"/>
                </w:rPr>
                <w:delText>log KYN/TRP</w:delText>
              </w:r>
            </w:del>
          </w:p>
        </w:tc>
        <w:tc>
          <w:tcPr>
            <w:tcW w:w="238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15" w:author="Unknown Author" w:date="2023-06-10T18:07:40Z"/>
              </w:rPr>
            </w:pPr>
            <w:del w:id="1814" w:author="Unknown Author" w:date="2023-06-10T18:07:40Z">
              <w:r>
                <w:rPr>
                  <w:rFonts w:eastAsia="Arial" w:cs="Arial"/>
                  <w:b w:val="false"/>
                  <w:i w:val="false"/>
                  <w:color w:val="000000"/>
                  <w:sz w:val="20"/>
                  <w:szCs w:val="20"/>
                  <w:u w:val="none"/>
                </w:rPr>
                <w:delText>HADS, depression score</w:delText>
              </w:r>
            </w:del>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17" w:author="Unknown Author" w:date="2023-06-10T18:07:40Z"/>
              </w:rPr>
            </w:pPr>
            <w:del w:id="1816" w:author="Unknown Author" w:date="2023-06-10T18:07:40Z">
              <w:r>
                <w:rPr>
                  <w:rFonts w:eastAsia="Arial" w:cs="Arial"/>
                  <w:b w:val="false"/>
                  <w:i w:val="false"/>
                  <w:color w:val="000000"/>
                  <w:sz w:val="20"/>
                  <w:szCs w:val="20"/>
                  <w:u w:val="none"/>
                </w:rPr>
                <w:delText>&lt; 8</w:delText>
              </w:r>
            </w:del>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19" w:author="Unknown Author" w:date="2023-06-10T18:07:40Z"/>
              </w:rPr>
            </w:pPr>
            <w:del w:id="1818" w:author="Unknown Author" w:date="2023-06-10T18:07:40Z">
              <w:r>
                <w:rPr>
                  <w:rFonts w:eastAsia="Arial" w:cs="Arial"/>
                  <w:b w:val="false"/>
                  <w:i w:val="false"/>
                  <w:color w:val="000000"/>
                  <w:sz w:val="20"/>
                  <w:szCs w:val="20"/>
                  <w:u w:val="none"/>
                </w:rPr>
                <w:delText>124</w:delText>
              </w:r>
            </w:del>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21" w:author="Unknown Author" w:date="2023-06-10T18:07:40Z"/>
              </w:rPr>
            </w:pPr>
            <w:del w:id="1820" w:author="Unknown Author" w:date="2023-06-10T18:07:40Z">
              <w:r>
                <w:rPr>
                  <w:rFonts w:eastAsia="Arial" w:cs="Arial"/>
                  <w:b w:val="false"/>
                  <w:i w:val="false"/>
                  <w:color w:val="000000"/>
                  <w:sz w:val="20"/>
                  <w:szCs w:val="20"/>
                  <w:u w:val="none"/>
                </w:rPr>
                <w:delText>-3.4 [IQR: -3.6 - -3.3]</w:delText>
                <w:br/>
                <w:delText>range: -4 - -2.8</w:delText>
              </w:r>
            </w:del>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23" w:author="Unknown Author" w:date="2023-06-10T18:07:40Z"/>
              </w:rPr>
            </w:pPr>
            <w:del w:id="1822" w:author="Unknown Author" w:date="2023-06-10T18:07:40Z">
              <w:r>
                <w:rPr>
                  <w:rFonts w:eastAsia="Arial" w:cs="Arial"/>
                  <w:b w:val="false"/>
                  <w:i w:val="false"/>
                  <w:color w:val="000000"/>
                  <w:sz w:val="20"/>
                  <w:szCs w:val="20"/>
                  <w:u w:val="none"/>
                </w:rPr>
                <w:delText>ns (p = 0.85)</w:delText>
              </w:r>
            </w:del>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25" w:author="Unknown Author" w:date="2023-06-10T18:07:40Z"/>
              </w:rPr>
            </w:pPr>
            <w:del w:id="1824" w:author="Unknown Author" w:date="2023-06-10T18:07:40Z">
              <w:r>
                <w:rPr>
                  <w:rFonts w:eastAsia="Arial" w:cs="Arial"/>
                  <w:b w:val="false"/>
                  <w:i w:val="false"/>
                  <w:color w:val="000000"/>
                  <w:sz w:val="20"/>
                  <w:szCs w:val="20"/>
                  <w:u w:val="none"/>
                </w:rPr>
                <w:delText>d = 0.036</w:delText>
              </w:r>
            </w:del>
          </w:p>
        </w:tc>
      </w:tr>
      <w:tr>
        <w:trPr>
          <w:trHeight w:val="360" w:hRule="atLeast"/>
        </w:trPr>
        <w:tc>
          <w:tcPr>
            <w:tcW w:w="147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27" w:author="Unknown Author" w:date="2023-06-10T18:07:40Z"/>
              </w:rPr>
            </w:pPr>
            <w:del w:id="1826" w:author="Unknown Author" w:date="2023-06-10T18:07:40Z">
              <w:r>
                <w:rPr/>
              </w:r>
            </w:del>
          </w:p>
        </w:tc>
        <w:tc>
          <w:tcPr>
            <w:tcW w:w="238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29" w:author="Unknown Author" w:date="2023-06-10T18:07:40Z"/>
              </w:rPr>
            </w:pPr>
            <w:del w:id="1828" w:author="Unknown Author" w:date="2023-06-10T18:07:40Z">
              <w:r>
                <w:rPr>
                  <w:rFonts w:eastAsia="Arial" w:cs="Arial"/>
                  <w:b w:val="false"/>
                  <w:i w:val="false"/>
                  <w:color w:val="000000"/>
                  <w:sz w:val="20"/>
                  <w:szCs w:val="20"/>
                  <w:u w:val="none"/>
                </w:rPr>
                <w:delText>HADS, depression score</w:delText>
              </w:r>
            </w:del>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32" w:author="Unknown Author" w:date="2023-06-10T18:07:40Z"/>
              </w:rPr>
            </w:pPr>
            <w:del w:id="1830" w:author="Unknown Author" w:date="2023-06-10T18:07:40Z">
              <w:r>
                <w:rPr>
                  <w:rFonts w:eastAsia="Arial" w:cs="Arial"/>
                  <w:b w:val="false"/>
                  <w:i w:val="false"/>
                  <w:color w:val="000000"/>
                  <w:sz w:val="20"/>
                  <w:szCs w:val="20"/>
                  <w:u w:val="none"/>
                </w:rPr>
                <w:delText xml:space="preserve">≥ </w:delText>
              </w:r>
            </w:del>
            <w:del w:id="1831" w:author="Unknown Author" w:date="2023-06-10T18:07:40Z">
              <w:r>
                <w:rPr>
                  <w:rFonts w:eastAsia="Arial" w:cs="Arial"/>
                  <w:b w:val="false"/>
                  <w:i w:val="false"/>
                  <w:color w:val="000000"/>
                  <w:sz w:val="20"/>
                  <w:szCs w:val="20"/>
                  <w:u w:val="none"/>
                </w:rPr>
                <w:delText>8</w:delText>
              </w:r>
            </w:del>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34" w:author="Unknown Author" w:date="2023-06-10T18:07:40Z"/>
              </w:rPr>
            </w:pPr>
            <w:del w:id="1833" w:author="Unknown Author" w:date="2023-06-10T18:07:40Z">
              <w:r>
                <w:rPr>
                  <w:rFonts w:eastAsia="Arial" w:cs="Arial"/>
                  <w:b w:val="false"/>
                  <w:i w:val="false"/>
                  <w:color w:val="000000"/>
                  <w:sz w:val="20"/>
                  <w:szCs w:val="20"/>
                  <w:u w:val="none"/>
                </w:rPr>
                <w:delText>41</w:delText>
              </w:r>
            </w:del>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36" w:author="Unknown Author" w:date="2023-06-10T18:07:40Z"/>
              </w:rPr>
            </w:pPr>
            <w:del w:id="1835" w:author="Unknown Author" w:date="2023-06-10T18:07:40Z">
              <w:r>
                <w:rPr>
                  <w:rFonts w:eastAsia="Arial" w:cs="Arial"/>
                  <w:b w:val="false"/>
                  <w:i w:val="false"/>
                  <w:color w:val="000000"/>
                  <w:sz w:val="20"/>
                  <w:szCs w:val="20"/>
                  <w:u w:val="none"/>
                </w:rPr>
                <w:delText>-3.4 [IQR: -3.6 - -3.3]</w:delText>
                <w:br/>
                <w:delText>range: -4 - -2.7</w:delText>
              </w:r>
            </w:del>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38" w:author="Unknown Author" w:date="2023-06-10T18:07:40Z"/>
              </w:rPr>
            </w:pPr>
            <w:del w:id="1837" w:author="Unknown Author" w:date="2023-06-10T18:07:40Z">
              <w:r>
                <w:rPr>
                  <w:rFonts w:eastAsia="Arial" w:cs="Arial"/>
                  <w:b w:val="false"/>
                  <w:i w:val="false"/>
                  <w:color w:val="000000"/>
                  <w:sz w:val="20"/>
                  <w:szCs w:val="20"/>
                  <w:u w:val="none"/>
                </w:rPr>
                <w:delText>ns (p = 0.85)</w:delText>
              </w:r>
            </w:del>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40" w:author="Unknown Author" w:date="2023-06-10T18:07:40Z"/>
              </w:rPr>
            </w:pPr>
            <w:del w:id="1839" w:author="Unknown Author" w:date="2023-06-10T18:07:40Z">
              <w:r>
                <w:rPr>
                  <w:rFonts w:eastAsia="Arial" w:cs="Arial"/>
                  <w:b w:val="false"/>
                  <w:i w:val="false"/>
                  <w:color w:val="000000"/>
                  <w:sz w:val="20"/>
                  <w:szCs w:val="20"/>
                  <w:u w:val="none"/>
                </w:rPr>
                <w:delText>d = 0.036</w:delText>
              </w:r>
            </w:del>
          </w:p>
        </w:tc>
      </w:tr>
      <w:tr>
        <w:trPr>
          <w:trHeight w:val="360" w:hRule="atLeast"/>
        </w:trPr>
        <w:tc>
          <w:tcPr>
            <w:tcW w:w="147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42" w:author="Unknown Author" w:date="2023-06-10T18:07:40Z"/>
              </w:rPr>
            </w:pPr>
            <w:del w:id="1841" w:author="Unknown Author" w:date="2023-06-10T18:07:40Z">
              <w:r>
                <w:rPr/>
              </w:r>
            </w:del>
          </w:p>
        </w:tc>
        <w:tc>
          <w:tcPr>
            <w:tcW w:w="238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44" w:author="Unknown Author" w:date="2023-06-10T18:07:40Z"/>
              </w:rPr>
            </w:pPr>
            <w:del w:id="1843" w:author="Unknown Author" w:date="2023-06-10T18:07:40Z">
              <w:r>
                <w:rPr>
                  <w:rFonts w:eastAsia="Arial" w:cs="Arial"/>
                  <w:b w:val="false"/>
                  <w:i w:val="false"/>
                  <w:color w:val="000000"/>
                  <w:sz w:val="20"/>
                  <w:szCs w:val="20"/>
                  <w:u w:val="none"/>
                </w:rPr>
                <w:delText>SARS-CoV2</w:delText>
              </w:r>
            </w:del>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46" w:author="Unknown Author" w:date="2023-06-10T18:07:40Z"/>
              </w:rPr>
            </w:pPr>
            <w:del w:id="1845" w:author="Unknown Author" w:date="2023-06-10T18:07:40Z">
              <w:r>
                <w:rPr>
                  <w:rFonts w:eastAsia="Arial" w:cs="Arial"/>
                  <w:b w:val="false"/>
                  <w:i w:val="false"/>
                  <w:color w:val="000000"/>
                  <w:sz w:val="20"/>
                  <w:szCs w:val="20"/>
                  <w:u w:val="none"/>
                </w:rPr>
                <w:delText>uninfected</w:delText>
              </w:r>
            </w:del>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48" w:author="Unknown Author" w:date="2023-06-10T18:07:40Z"/>
              </w:rPr>
            </w:pPr>
            <w:del w:id="1847" w:author="Unknown Author" w:date="2023-06-10T18:07:40Z">
              <w:r>
                <w:rPr>
                  <w:rFonts w:eastAsia="Arial" w:cs="Arial"/>
                  <w:b w:val="false"/>
                  <w:i w:val="false"/>
                  <w:color w:val="000000"/>
                  <w:sz w:val="20"/>
                  <w:szCs w:val="20"/>
                  <w:u w:val="none"/>
                </w:rPr>
                <w:delText>101</w:delText>
              </w:r>
            </w:del>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50" w:author="Unknown Author" w:date="2023-06-10T18:07:40Z"/>
              </w:rPr>
            </w:pPr>
            <w:del w:id="1849" w:author="Unknown Author" w:date="2023-06-10T18:07:40Z">
              <w:r>
                <w:rPr>
                  <w:rFonts w:eastAsia="Arial" w:cs="Arial"/>
                  <w:b w:val="false"/>
                  <w:i w:val="false"/>
                  <w:color w:val="000000"/>
                  <w:sz w:val="20"/>
                  <w:szCs w:val="20"/>
                  <w:u w:val="none"/>
                </w:rPr>
                <w:delText>-3.4 [IQR: -3.6 - -3.3]</w:delText>
                <w:br/>
                <w:delText>range: -4 - -2.7</w:delText>
              </w:r>
            </w:del>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52" w:author="Unknown Author" w:date="2023-06-10T18:07:40Z"/>
              </w:rPr>
            </w:pPr>
            <w:del w:id="1851" w:author="Unknown Author" w:date="2023-06-10T18:07:40Z">
              <w:r>
                <w:rPr>
                  <w:rFonts w:eastAsia="Arial" w:cs="Arial"/>
                  <w:b w:val="false"/>
                  <w:i w:val="false"/>
                  <w:color w:val="000000"/>
                  <w:sz w:val="20"/>
                  <w:szCs w:val="20"/>
                  <w:u w:val="none"/>
                </w:rPr>
                <w:delText>ns (p = 0.35)</w:delText>
              </w:r>
            </w:del>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54" w:author="Unknown Author" w:date="2023-06-10T18:07:40Z"/>
              </w:rPr>
            </w:pPr>
            <w:del w:id="1853" w:author="Unknown Author" w:date="2023-06-10T18:07:40Z">
              <w:r>
                <w:rPr>
                  <w:rFonts w:eastAsia="Arial" w:cs="Arial"/>
                  <w:b w:val="false"/>
                  <w:i w:val="false"/>
                  <w:color w:val="000000"/>
                  <w:sz w:val="20"/>
                  <w:szCs w:val="20"/>
                  <w:u w:val="none"/>
                </w:rPr>
                <w:delText>d = 0.15</w:delText>
              </w:r>
            </w:del>
          </w:p>
        </w:tc>
      </w:tr>
      <w:tr>
        <w:trPr>
          <w:trHeight w:val="360" w:hRule="atLeast"/>
        </w:trPr>
        <w:tc>
          <w:tcPr>
            <w:tcW w:w="147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56" w:author="Unknown Author" w:date="2023-06-10T18:07:40Z"/>
              </w:rPr>
            </w:pPr>
            <w:del w:id="1855" w:author="Unknown Author" w:date="2023-06-10T18:07:40Z">
              <w:r>
                <w:rPr/>
              </w:r>
            </w:del>
          </w:p>
        </w:tc>
        <w:tc>
          <w:tcPr>
            <w:tcW w:w="238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58" w:author="Unknown Author" w:date="2023-06-10T18:07:40Z"/>
              </w:rPr>
            </w:pPr>
            <w:del w:id="1857" w:author="Unknown Author" w:date="2023-06-10T18:07:40Z">
              <w:r>
                <w:rPr>
                  <w:rFonts w:eastAsia="Arial" w:cs="Arial"/>
                  <w:b w:val="false"/>
                  <w:i w:val="false"/>
                  <w:color w:val="000000"/>
                  <w:sz w:val="20"/>
                  <w:szCs w:val="20"/>
                  <w:u w:val="none"/>
                </w:rPr>
                <w:delText>SARS-CoV2</w:delText>
              </w:r>
            </w:del>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60" w:author="Unknown Author" w:date="2023-06-10T18:07:40Z"/>
              </w:rPr>
            </w:pPr>
            <w:del w:id="1859" w:author="Unknown Author" w:date="2023-06-10T18:07:40Z">
              <w:r>
                <w:rPr>
                  <w:rFonts w:eastAsia="Arial" w:cs="Arial"/>
                  <w:b w:val="false"/>
                  <w:i w:val="false"/>
                  <w:color w:val="000000"/>
                  <w:sz w:val="20"/>
                  <w:szCs w:val="20"/>
                  <w:u w:val="none"/>
                </w:rPr>
                <w:delText>SARS-CoV-2</w:delText>
              </w:r>
            </w:del>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62" w:author="Unknown Author" w:date="2023-06-10T18:07:40Z"/>
              </w:rPr>
            </w:pPr>
            <w:del w:id="1861" w:author="Unknown Author" w:date="2023-06-10T18:07:40Z">
              <w:r>
                <w:rPr>
                  <w:rFonts w:eastAsia="Arial" w:cs="Arial"/>
                  <w:b w:val="false"/>
                  <w:i w:val="false"/>
                  <w:color w:val="000000"/>
                  <w:sz w:val="20"/>
                  <w:szCs w:val="20"/>
                  <w:u w:val="none"/>
                </w:rPr>
                <w:delText>64</w:delText>
              </w:r>
            </w:del>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64" w:author="Unknown Author" w:date="2023-06-10T18:07:40Z"/>
              </w:rPr>
            </w:pPr>
            <w:del w:id="1863" w:author="Unknown Author" w:date="2023-06-10T18:07:40Z">
              <w:r>
                <w:rPr>
                  <w:rFonts w:eastAsia="Arial" w:cs="Arial"/>
                  <w:b w:val="false"/>
                  <w:i w:val="false"/>
                  <w:color w:val="000000"/>
                  <w:sz w:val="20"/>
                  <w:szCs w:val="20"/>
                  <w:u w:val="none"/>
                </w:rPr>
                <w:delText>-3.4 [IQR: -3.5 - -3.3]</w:delText>
                <w:br/>
                <w:delText>range: -3.8 - -2.8</w:delText>
              </w:r>
            </w:del>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66" w:author="Unknown Author" w:date="2023-06-10T18:07:40Z"/>
              </w:rPr>
            </w:pPr>
            <w:del w:id="1865" w:author="Unknown Author" w:date="2023-06-10T18:07:40Z">
              <w:r>
                <w:rPr>
                  <w:rFonts w:eastAsia="Arial" w:cs="Arial"/>
                  <w:b w:val="false"/>
                  <w:i w:val="false"/>
                  <w:color w:val="000000"/>
                  <w:sz w:val="20"/>
                  <w:szCs w:val="20"/>
                  <w:u w:val="none"/>
                </w:rPr>
                <w:delText>ns (p = 0.35)</w:delText>
              </w:r>
            </w:del>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68" w:author="Unknown Author" w:date="2023-06-10T18:07:40Z"/>
              </w:rPr>
            </w:pPr>
            <w:del w:id="1867" w:author="Unknown Author" w:date="2023-06-10T18:07:40Z">
              <w:r>
                <w:rPr>
                  <w:rFonts w:eastAsia="Arial" w:cs="Arial"/>
                  <w:b w:val="false"/>
                  <w:i w:val="false"/>
                  <w:color w:val="000000"/>
                  <w:sz w:val="20"/>
                  <w:szCs w:val="20"/>
                  <w:u w:val="none"/>
                </w:rPr>
                <w:delText>d = 0.15</w:delText>
              </w:r>
            </w:del>
          </w:p>
        </w:tc>
      </w:tr>
      <w:tr>
        <w:trPr>
          <w:trHeight w:val="360" w:hRule="atLeast"/>
        </w:trPr>
        <w:tc>
          <w:tcPr>
            <w:tcW w:w="147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70" w:author="Unknown Author" w:date="2023-06-10T18:07:40Z"/>
              </w:rPr>
            </w:pPr>
            <w:del w:id="1869" w:author="Unknown Author" w:date="2023-06-10T18:07:40Z">
              <w:r>
                <w:rPr>
                  <w:rFonts w:eastAsia="Arial" w:cs="Arial"/>
                  <w:b w:val="false"/>
                  <w:i w:val="false"/>
                  <w:color w:val="000000"/>
                  <w:sz w:val="20"/>
                  <w:szCs w:val="20"/>
                  <w:u w:val="none"/>
                </w:rPr>
                <w:delText>log PHE</w:delText>
              </w:r>
            </w:del>
          </w:p>
        </w:tc>
        <w:tc>
          <w:tcPr>
            <w:tcW w:w="238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72" w:author="Unknown Author" w:date="2023-06-10T18:07:40Z"/>
              </w:rPr>
            </w:pPr>
            <w:del w:id="1871" w:author="Unknown Author" w:date="2023-06-10T18:07:40Z">
              <w:r>
                <w:rPr>
                  <w:rFonts w:eastAsia="Arial" w:cs="Arial"/>
                  <w:b w:val="false"/>
                  <w:i w:val="false"/>
                  <w:color w:val="000000"/>
                  <w:sz w:val="20"/>
                  <w:szCs w:val="20"/>
                  <w:u w:val="none"/>
                </w:rPr>
                <w:delText>SARS-CoV2</w:delText>
              </w:r>
            </w:del>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74" w:author="Unknown Author" w:date="2023-06-10T18:07:40Z"/>
              </w:rPr>
            </w:pPr>
            <w:del w:id="1873" w:author="Unknown Author" w:date="2023-06-10T18:07:40Z">
              <w:r>
                <w:rPr>
                  <w:rFonts w:eastAsia="Arial" w:cs="Arial"/>
                  <w:b w:val="false"/>
                  <w:i w:val="false"/>
                  <w:color w:val="000000"/>
                  <w:sz w:val="20"/>
                  <w:szCs w:val="20"/>
                  <w:u w:val="none"/>
                </w:rPr>
                <w:delText>uninfected</w:delText>
              </w:r>
            </w:del>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76" w:author="Unknown Author" w:date="2023-06-10T18:07:40Z"/>
              </w:rPr>
            </w:pPr>
            <w:del w:id="1875" w:author="Unknown Author" w:date="2023-06-10T18:07:40Z">
              <w:r>
                <w:rPr>
                  <w:rFonts w:eastAsia="Arial" w:cs="Arial"/>
                  <w:b w:val="false"/>
                  <w:i w:val="false"/>
                  <w:color w:val="000000"/>
                  <w:sz w:val="20"/>
                  <w:szCs w:val="20"/>
                  <w:u w:val="none"/>
                </w:rPr>
                <w:delText>101</w:delText>
              </w:r>
            </w:del>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78" w:author="Unknown Author" w:date="2023-06-10T18:07:40Z"/>
              </w:rPr>
            </w:pPr>
            <w:del w:id="1877" w:author="Unknown Author" w:date="2023-06-10T18:07:40Z">
              <w:r>
                <w:rPr>
                  <w:rFonts w:eastAsia="Arial" w:cs="Arial"/>
                  <w:b w:val="false"/>
                  <w:i w:val="false"/>
                  <w:color w:val="000000"/>
                  <w:sz w:val="20"/>
                  <w:szCs w:val="20"/>
                  <w:u w:val="none"/>
                </w:rPr>
                <w:delText>4.2 [IQR: 4.1 - 4.4]</w:delText>
                <w:br/>
                <w:delText>range: 3.6 - 4.9</w:delText>
              </w:r>
            </w:del>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80" w:author="Unknown Author" w:date="2023-06-10T18:07:40Z"/>
              </w:rPr>
            </w:pPr>
            <w:del w:id="1879" w:author="Unknown Author" w:date="2023-06-10T18:07:40Z">
              <w:r>
                <w:rPr>
                  <w:rFonts w:eastAsia="Arial" w:cs="Arial"/>
                  <w:b w:val="false"/>
                  <w:i w:val="false"/>
                  <w:color w:val="000000"/>
                  <w:sz w:val="20"/>
                  <w:szCs w:val="20"/>
                  <w:u w:val="none"/>
                </w:rPr>
                <w:delText>ns (p = 0.51)</w:delText>
              </w:r>
            </w:del>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82" w:author="Unknown Author" w:date="2023-06-10T18:07:40Z"/>
              </w:rPr>
            </w:pPr>
            <w:del w:id="1881" w:author="Unknown Author" w:date="2023-06-10T18:07:40Z">
              <w:r>
                <w:rPr>
                  <w:rFonts w:eastAsia="Arial" w:cs="Arial"/>
                  <w:b w:val="false"/>
                  <w:i w:val="false"/>
                  <w:color w:val="000000"/>
                  <w:sz w:val="20"/>
                  <w:szCs w:val="20"/>
                  <w:u w:val="none"/>
                </w:rPr>
                <w:delText>d = 0.11</w:delText>
              </w:r>
            </w:del>
          </w:p>
        </w:tc>
      </w:tr>
      <w:tr>
        <w:trPr>
          <w:trHeight w:val="360" w:hRule="atLeast"/>
        </w:trPr>
        <w:tc>
          <w:tcPr>
            <w:tcW w:w="147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84" w:author="Unknown Author" w:date="2023-06-10T18:07:40Z"/>
              </w:rPr>
            </w:pPr>
            <w:del w:id="1883" w:author="Unknown Author" w:date="2023-06-10T18:07:40Z">
              <w:r>
                <w:rPr/>
              </w:r>
            </w:del>
          </w:p>
        </w:tc>
        <w:tc>
          <w:tcPr>
            <w:tcW w:w="238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86" w:author="Unknown Author" w:date="2023-06-10T18:07:40Z"/>
              </w:rPr>
            </w:pPr>
            <w:del w:id="1885" w:author="Unknown Author" w:date="2023-06-10T18:07:40Z">
              <w:r>
                <w:rPr>
                  <w:rFonts w:eastAsia="Arial" w:cs="Arial"/>
                  <w:b w:val="false"/>
                  <w:i w:val="false"/>
                  <w:color w:val="000000"/>
                  <w:sz w:val="20"/>
                  <w:szCs w:val="20"/>
                  <w:u w:val="none"/>
                </w:rPr>
                <w:delText>SARS-CoV2</w:delText>
              </w:r>
            </w:del>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88" w:author="Unknown Author" w:date="2023-06-10T18:07:40Z"/>
              </w:rPr>
            </w:pPr>
            <w:del w:id="1887" w:author="Unknown Author" w:date="2023-06-10T18:07:40Z">
              <w:r>
                <w:rPr>
                  <w:rFonts w:eastAsia="Arial" w:cs="Arial"/>
                  <w:b w:val="false"/>
                  <w:i w:val="false"/>
                  <w:color w:val="000000"/>
                  <w:sz w:val="20"/>
                  <w:szCs w:val="20"/>
                  <w:u w:val="none"/>
                </w:rPr>
                <w:delText>SARS-CoV-2</w:delText>
              </w:r>
            </w:del>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90" w:author="Unknown Author" w:date="2023-06-10T18:07:40Z"/>
              </w:rPr>
            </w:pPr>
            <w:del w:id="1889" w:author="Unknown Author" w:date="2023-06-10T18:07:40Z">
              <w:r>
                <w:rPr>
                  <w:rFonts w:eastAsia="Arial" w:cs="Arial"/>
                  <w:b w:val="false"/>
                  <w:i w:val="false"/>
                  <w:color w:val="000000"/>
                  <w:sz w:val="20"/>
                  <w:szCs w:val="20"/>
                  <w:u w:val="none"/>
                </w:rPr>
                <w:delText>64</w:delText>
              </w:r>
            </w:del>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92" w:author="Unknown Author" w:date="2023-06-10T18:07:40Z"/>
              </w:rPr>
            </w:pPr>
            <w:del w:id="1891" w:author="Unknown Author" w:date="2023-06-10T18:07:40Z">
              <w:r>
                <w:rPr>
                  <w:rFonts w:eastAsia="Arial" w:cs="Arial"/>
                  <w:b w:val="false"/>
                  <w:i w:val="false"/>
                  <w:color w:val="000000"/>
                  <w:sz w:val="20"/>
                  <w:szCs w:val="20"/>
                  <w:u w:val="none"/>
                </w:rPr>
                <w:delText>4.2 [IQR: 4.1 - 4.3]</w:delText>
                <w:br/>
                <w:delText>range: 3.7 - 5.3</w:delText>
              </w:r>
            </w:del>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94" w:author="Unknown Author" w:date="2023-06-10T18:07:40Z"/>
              </w:rPr>
            </w:pPr>
            <w:del w:id="1893" w:author="Unknown Author" w:date="2023-06-10T18:07:40Z">
              <w:r>
                <w:rPr>
                  <w:rFonts w:eastAsia="Arial" w:cs="Arial"/>
                  <w:b w:val="false"/>
                  <w:i w:val="false"/>
                  <w:color w:val="000000"/>
                  <w:sz w:val="20"/>
                  <w:szCs w:val="20"/>
                  <w:u w:val="none"/>
                </w:rPr>
                <w:delText>ns (p = 0.51)</w:delText>
              </w:r>
            </w:del>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96" w:author="Unknown Author" w:date="2023-06-10T18:07:40Z"/>
              </w:rPr>
            </w:pPr>
            <w:del w:id="1895" w:author="Unknown Author" w:date="2023-06-10T18:07:40Z">
              <w:r>
                <w:rPr>
                  <w:rFonts w:eastAsia="Arial" w:cs="Arial"/>
                  <w:b w:val="false"/>
                  <w:i w:val="false"/>
                  <w:color w:val="000000"/>
                  <w:sz w:val="20"/>
                  <w:szCs w:val="20"/>
                  <w:u w:val="none"/>
                </w:rPr>
                <w:delText>d = 0.11</w:delText>
              </w:r>
            </w:del>
          </w:p>
        </w:tc>
      </w:tr>
      <w:tr>
        <w:trPr>
          <w:trHeight w:val="360" w:hRule="atLeast"/>
        </w:trPr>
        <w:tc>
          <w:tcPr>
            <w:tcW w:w="147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898" w:author="Unknown Author" w:date="2023-06-10T18:07:40Z"/>
              </w:rPr>
            </w:pPr>
            <w:del w:id="1897" w:author="Unknown Author" w:date="2023-06-10T18:07:40Z">
              <w:r>
                <w:rPr>
                  <w:rFonts w:eastAsia="Arial" w:cs="Arial"/>
                  <w:b w:val="false"/>
                  <w:i w:val="false"/>
                  <w:color w:val="000000"/>
                  <w:sz w:val="20"/>
                  <w:szCs w:val="20"/>
                  <w:u w:val="none"/>
                </w:rPr>
                <w:delText>log TYR</w:delText>
              </w:r>
            </w:del>
          </w:p>
        </w:tc>
        <w:tc>
          <w:tcPr>
            <w:tcW w:w="238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900" w:author="Unknown Author" w:date="2023-06-10T18:07:40Z"/>
              </w:rPr>
            </w:pPr>
            <w:del w:id="1899" w:author="Unknown Author" w:date="2023-06-10T18:07:40Z">
              <w:r>
                <w:rPr>
                  <w:rFonts w:eastAsia="Arial" w:cs="Arial"/>
                  <w:b w:val="false"/>
                  <w:i w:val="false"/>
                  <w:color w:val="000000"/>
                  <w:sz w:val="20"/>
                  <w:szCs w:val="20"/>
                  <w:u w:val="none"/>
                </w:rPr>
                <w:delText>SARS-CoV2</w:delText>
              </w:r>
            </w:del>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902" w:author="Unknown Author" w:date="2023-06-10T18:07:40Z"/>
              </w:rPr>
            </w:pPr>
            <w:del w:id="1901" w:author="Unknown Author" w:date="2023-06-10T18:07:40Z">
              <w:r>
                <w:rPr>
                  <w:rFonts w:eastAsia="Arial" w:cs="Arial"/>
                  <w:b w:val="false"/>
                  <w:i w:val="false"/>
                  <w:color w:val="000000"/>
                  <w:sz w:val="20"/>
                  <w:szCs w:val="20"/>
                  <w:u w:val="none"/>
                </w:rPr>
                <w:delText>uninfected</w:delText>
              </w:r>
            </w:del>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904" w:author="Unknown Author" w:date="2023-06-10T18:07:40Z"/>
              </w:rPr>
            </w:pPr>
            <w:del w:id="1903" w:author="Unknown Author" w:date="2023-06-10T18:07:40Z">
              <w:r>
                <w:rPr>
                  <w:rFonts w:eastAsia="Arial" w:cs="Arial"/>
                  <w:b w:val="false"/>
                  <w:i w:val="false"/>
                  <w:color w:val="000000"/>
                  <w:sz w:val="20"/>
                  <w:szCs w:val="20"/>
                  <w:u w:val="none"/>
                </w:rPr>
                <w:delText>101</w:delText>
              </w:r>
            </w:del>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906" w:author="Unknown Author" w:date="2023-06-10T18:07:40Z"/>
              </w:rPr>
            </w:pPr>
            <w:del w:id="1905" w:author="Unknown Author" w:date="2023-06-10T18:07:40Z">
              <w:r>
                <w:rPr>
                  <w:rFonts w:eastAsia="Arial" w:cs="Arial"/>
                  <w:b w:val="false"/>
                  <w:i w:val="false"/>
                  <w:color w:val="000000"/>
                  <w:sz w:val="20"/>
                  <w:szCs w:val="20"/>
                  <w:u w:val="none"/>
                </w:rPr>
                <w:delText>4.2 [IQR: 4 - 4.4]</w:delText>
                <w:br/>
                <w:delText>range: 3.6 - 5</w:delText>
              </w:r>
            </w:del>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908" w:author="Unknown Author" w:date="2023-06-10T18:07:40Z"/>
              </w:rPr>
            </w:pPr>
            <w:del w:id="1907" w:author="Unknown Author" w:date="2023-06-10T18:07:40Z">
              <w:r>
                <w:rPr>
                  <w:rFonts w:eastAsia="Arial" w:cs="Arial"/>
                  <w:b w:val="false"/>
                  <w:i w:val="false"/>
                  <w:color w:val="000000"/>
                  <w:sz w:val="20"/>
                  <w:szCs w:val="20"/>
                  <w:u w:val="none"/>
                </w:rPr>
                <w:delText>ns (p = 0.21)</w:delText>
              </w:r>
            </w:del>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910" w:author="Unknown Author" w:date="2023-06-10T18:07:40Z"/>
              </w:rPr>
            </w:pPr>
            <w:del w:id="1909" w:author="Unknown Author" w:date="2023-06-10T18:07:40Z">
              <w:r>
                <w:rPr>
                  <w:rFonts w:eastAsia="Arial" w:cs="Arial"/>
                  <w:b w:val="false"/>
                  <w:i w:val="false"/>
                  <w:color w:val="000000"/>
                  <w:sz w:val="20"/>
                  <w:szCs w:val="20"/>
                  <w:u w:val="none"/>
                </w:rPr>
                <w:delText>d = 0.2</w:delText>
              </w:r>
            </w:del>
          </w:p>
        </w:tc>
      </w:tr>
      <w:tr>
        <w:trPr>
          <w:trHeight w:val="360" w:hRule="atLeast"/>
        </w:trPr>
        <w:tc>
          <w:tcPr>
            <w:tcW w:w="147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912" w:author="Unknown Author" w:date="2023-06-10T18:07:40Z"/>
              </w:rPr>
            </w:pPr>
            <w:del w:id="1911" w:author="Unknown Author" w:date="2023-06-10T18:07:40Z">
              <w:r>
                <w:rPr/>
              </w:r>
            </w:del>
          </w:p>
        </w:tc>
        <w:tc>
          <w:tcPr>
            <w:tcW w:w="238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914" w:author="Unknown Author" w:date="2023-06-10T18:07:40Z"/>
              </w:rPr>
            </w:pPr>
            <w:del w:id="1913" w:author="Unknown Author" w:date="2023-06-10T18:07:40Z">
              <w:r>
                <w:rPr>
                  <w:rFonts w:eastAsia="Arial" w:cs="Arial"/>
                  <w:b w:val="false"/>
                  <w:i w:val="false"/>
                  <w:color w:val="000000"/>
                  <w:sz w:val="20"/>
                  <w:szCs w:val="20"/>
                  <w:u w:val="none"/>
                </w:rPr>
                <w:delText>SARS-CoV2</w:delText>
              </w:r>
            </w:del>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916" w:author="Unknown Author" w:date="2023-06-10T18:07:40Z"/>
              </w:rPr>
            </w:pPr>
            <w:del w:id="1915" w:author="Unknown Author" w:date="2023-06-10T18:07:40Z">
              <w:r>
                <w:rPr>
                  <w:rFonts w:eastAsia="Arial" w:cs="Arial"/>
                  <w:b w:val="false"/>
                  <w:i w:val="false"/>
                  <w:color w:val="000000"/>
                  <w:sz w:val="20"/>
                  <w:szCs w:val="20"/>
                  <w:u w:val="none"/>
                </w:rPr>
                <w:delText>SARS-CoV-2</w:delText>
              </w:r>
            </w:del>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918" w:author="Unknown Author" w:date="2023-06-10T18:07:40Z"/>
              </w:rPr>
            </w:pPr>
            <w:del w:id="1917" w:author="Unknown Author" w:date="2023-06-10T18:07:40Z">
              <w:r>
                <w:rPr>
                  <w:rFonts w:eastAsia="Arial" w:cs="Arial"/>
                  <w:b w:val="false"/>
                  <w:i w:val="false"/>
                  <w:color w:val="000000"/>
                  <w:sz w:val="20"/>
                  <w:szCs w:val="20"/>
                  <w:u w:val="none"/>
                </w:rPr>
                <w:delText>64</w:delText>
              </w:r>
            </w:del>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920" w:author="Unknown Author" w:date="2023-06-10T18:07:40Z"/>
              </w:rPr>
            </w:pPr>
            <w:del w:id="1919" w:author="Unknown Author" w:date="2023-06-10T18:07:40Z">
              <w:r>
                <w:rPr>
                  <w:rFonts w:eastAsia="Arial" w:cs="Arial"/>
                  <w:b w:val="false"/>
                  <w:i w:val="false"/>
                  <w:color w:val="000000"/>
                  <w:sz w:val="20"/>
                  <w:szCs w:val="20"/>
                  <w:u w:val="none"/>
                </w:rPr>
                <w:delText>4.2 [IQR: 4 - 4.4]</w:delText>
                <w:br/>
                <w:delText>range: 3.7 - 5.1</w:delText>
              </w:r>
            </w:del>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922" w:author="Unknown Author" w:date="2023-06-10T18:07:40Z"/>
              </w:rPr>
            </w:pPr>
            <w:del w:id="1921" w:author="Unknown Author" w:date="2023-06-10T18:07:40Z">
              <w:r>
                <w:rPr>
                  <w:rFonts w:eastAsia="Arial" w:cs="Arial"/>
                  <w:b w:val="false"/>
                  <w:i w:val="false"/>
                  <w:color w:val="000000"/>
                  <w:sz w:val="20"/>
                  <w:szCs w:val="20"/>
                  <w:u w:val="none"/>
                </w:rPr>
                <w:delText>ns (p = 0.21)</w:delText>
              </w:r>
            </w:del>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924" w:author="Unknown Author" w:date="2023-06-10T18:07:40Z"/>
              </w:rPr>
            </w:pPr>
            <w:del w:id="1923" w:author="Unknown Author" w:date="2023-06-10T18:07:40Z">
              <w:r>
                <w:rPr>
                  <w:rFonts w:eastAsia="Arial" w:cs="Arial"/>
                  <w:b w:val="false"/>
                  <w:i w:val="false"/>
                  <w:color w:val="000000"/>
                  <w:sz w:val="20"/>
                  <w:szCs w:val="20"/>
                  <w:u w:val="none"/>
                </w:rPr>
                <w:delText>d = 0.2</w:delText>
              </w:r>
            </w:del>
          </w:p>
        </w:tc>
      </w:tr>
      <w:tr>
        <w:trPr>
          <w:trHeight w:val="360" w:hRule="atLeast"/>
        </w:trPr>
        <w:tc>
          <w:tcPr>
            <w:tcW w:w="1474"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1926" w:author="Unknown Author" w:date="2023-06-10T18:07:40Z"/>
              </w:rPr>
            </w:pPr>
            <w:del w:id="1925" w:author="Unknown Author" w:date="2023-06-10T18:07:40Z">
              <w:r>
                <w:rPr>
                  <w:rFonts w:eastAsia="Arial" w:cs="Arial"/>
                  <w:b w:val="false"/>
                  <w:i w:val="false"/>
                  <w:color w:val="000000"/>
                  <w:sz w:val="20"/>
                  <w:szCs w:val="20"/>
                  <w:u w:val="none"/>
                </w:rPr>
                <w:delText>sqrt PHE/TYR</w:delText>
              </w:r>
            </w:del>
          </w:p>
        </w:tc>
        <w:tc>
          <w:tcPr>
            <w:tcW w:w="238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928" w:author="Unknown Author" w:date="2023-06-10T18:07:40Z"/>
              </w:rPr>
            </w:pPr>
            <w:del w:id="1927" w:author="Unknown Author" w:date="2023-06-10T18:07:40Z">
              <w:r>
                <w:rPr>
                  <w:rFonts w:eastAsia="Arial" w:cs="Arial"/>
                  <w:b w:val="false"/>
                  <w:i w:val="false"/>
                  <w:color w:val="000000"/>
                  <w:sz w:val="20"/>
                  <w:szCs w:val="20"/>
                  <w:u w:val="none"/>
                </w:rPr>
                <w:delText>SARS-CoV2</w:delText>
              </w:r>
            </w:del>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930" w:author="Unknown Author" w:date="2023-06-10T18:07:40Z"/>
              </w:rPr>
            </w:pPr>
            <w:del w:id="1929" w:author="Unknown Author" w:date="2023-06-10T18:07:40Z">
              <w:r>
                <w:rPr>
                  <w:rFonts w:eastAsia="Arial" w:cs="Arial"/>
                  <w:b w:val="false"/>
                  <w:i w:val="false"/>
                  <w:color w:val="000000"/>
                  <w:sz w:val="20"/>
                  <w:szCs w:val="20"/>
                  <w:u w:val="none"/>
                </w:rPr>
                <w:delText>uninfected</w:delText>
              </w:r>
            </w:del>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932" w:author="Unknown Author" w:date="2023-06-10T18:07:40Z"/>
              </w:rPr>
            </w:pPr>
            <w:del w:id="1931" w:author="Unknown Author" w:date="2023-06-10T18:07:40Z">
              <w:r>
                <w:rPr>
                  <w:rFonts w:eastAsia="Arial" w:cs="Arial"/>
                  <w:b w:val="false"/>
                  <w:i w:val="false"/>
                  <w:color w:val="000000"/>
                  <w:sz w:val="20"/>
                  <w:szCs w:val="20"/>
                  <w:u w:val="none"/>
                </w:rPr>
                <w:delText>101</w:delText>
              </w:r>
            </w:del>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934" w:author="Unknown Author" w:date="2023-06-10T18:07:40Z"/>
              </w:rPr>
            </w:pPr>
            <w:del w:id="1933" w:author="Unknown Author" w:date="2023-06-10T18:07:40Z">
              <w:r>
                <w:rPr>
                  <w:rFonts w:eastAsia="Arial" w:cs="Arial"/>
                  <w:b w:val="false"/>
                  <w:i w:val="false"/>
                  <w:color w:val="000000"/>
                  <w:sz w:val="20"/>
                  <w:szCs w:val="20"/>
                  <w:u w:val="none"/>
                </w:rPr>
                <w:delText>1 [IQR: 0.96 - 1.1]</w:delText>
                <w:br/>
                <w:delText>range: 0.78 - 1.4</w:delText>
              </w:r>
            </w:del>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936" w:author="Unknown Author" w:date="2023-06-10T18:07:40Z"/>
              </w:rPr>
            </w:pPr>
            <w:del w:id="1935" w:author="Unknown Author" w:date="2023-06-10T18:07:40Z">
              <w:r>
                <w:rPr>
                  <w:rFonts w:eastAsia="Arial" w:cs="Arial"/>
                  <w:b w:val="false"/>
                  <w:i w:val="false"/>
                  <w:color w:val="000000"/>
                  <w:sz w:val="20"/>
                  <w:szCs w:val="20"/>
                  <w:u w:val="none"/>
                </w:rPr>
                <w:delText>p = 0.031</w:delText>
              </w:r>
            </w:del>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938" w:author="Unknown Author" w:date="2023-06-10T18:07:40Z"/>
              </w:rPr>
            </w:pPr>
            <w:del w:id="1937" w:author="Unknown Author" w:date="2023-06-10T18:07:40Z">
              <w:r>
                <w:rPr>
                  <w:rFonts w:eastAsia="Arial" w:cs="Arial"/>
                  <w:b w:val="false"/>
                  <w:i w:val="false"/>
                  <w:color w:val="000000"/>
                  <w:sz w:val="20"/>
                  <w:szCs w:val="20"/>
                  <w:u w:val="none"/>
                </w:rPr>
                <w:delText>d = 0.35</w:delText>
              </w:r>
            </w:del>
          </w:p>
        </w:tc>
      </w:tr>
      <w:tr>
        <w:trPr>
          <w:trHeight w:val="360" w:hRule="atLeast"/>
        </w:trPr>
        <w:tc>
          <w:tcPr>
            <w:tcW w:w="1474" w:type="dxa"/>
            <w:vMerge w:val="continue"/>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1940" w:author="Unknown Author" w:date="2023-06-10T18:07:40Z"/>
              </w:rPr>
            </w:pPr>
            <w:del w:id="1939" w:author="Unknown Author" w:date="2023-06-10T18:07:40Z">
              <w:r>
                <w:rPr/>
              </w:r>
            </w:del>
          </w:p>
        </w:tc>
        <w:tc>
          <w:tcPr>
            <w:tcW w:w="238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1942" w:author="Unknown Author" w:date="2023-06-10T18:07:40Z"/>
              </w:rPr>
            </w:pPr>
            <w:del w:id="1941" w:author="Unknown Author" w:date="2023-06-10T18:07:40Z">
              <w:r>
                <w:rPr>
                  <w:rFonts w:eastAsia="Arial" w:cs="Arial"/>
                  <w:b w:val="false"/>
                  <w:i w:val="false"/>
                  <w:color w:val="000000"/>
                  <w:sz w:val="20"/>
                  <w:szCs w:val="20"/>
                  <w:u w:val="none"/>
                </w:rPr>
                <w:delText>SARS-CoV2</w:delText>
              </w:r>
            </w:del>
          </w:p>
        </w:tc>
        <w:tc>
          <w:tcPr>
            <w:tcW w:w="136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1944" w:author="Unknown Author" w:date="2023-06-10T18:07:40Z"/>
              </w:rPr>
            </w:pPr>
            <w:del w:id="1943" w:author="Unknown Author" w:date="2023-06-10T18:07:40Z">
              <w:r>
                <w:rPr>
                  <w:rFonts w:eastAsia="Arial" w:cs="Arial"/>
                  <w:b w:val="false"/>
                  <w:i w:val="false"/>
                  <w:color w:val="000000"/>
                  <w:sz w:val="20"/>
                  <w:szCs w:val="20"/>
                  <w:u w:val="none"/>
                </w:rPr>
                <w:delText>SARS-CoV-2</w:delText>
              </w:r>
            </w:del>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1946" w:author="Unknown Author" w:date="2023-06-10T18:07:40Z"/>
              </w:rPr>
            </w:pPr>
            <w:del w:id="1945" w:author="Unknown Author" w:date="2023-06-10T18:07:40Z">
              <w:r>
                <w:rPr>
                  <w:rFonts w:eastAsia="Arial" w:cs="Arial"/>
                  <w:b w:val="false"/>
                  <w:i w:val="false"/>
                  <w:color w:val="000000"/>
                  <w:sz w:val="20"/>
                  <w:szCs w:val="20"/>
                  <w:u w:val="none"/>
                </w:rPr>
                <w:delText>64</w:delText>
              </w:r>
            </w:del>
          </w:p>
        </w:tc>
        <w:tc>
          <w:tcPr>
            <w:tcW w:w="2099"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1948" w:author="Unknown Author" w:date="2023-06-10T18:07:40Z"/>
              </w:rPr>
            </w:pPr>
            <w:del w:id="1947" w:author="Unknown Author" w:date="2023-06-10T18:07:40Z">
              <w:r>
                <w:rPr>
                  <w:rFonts w:eastAsia="Arial" w:cs="Arial"/>
                  <w:b w:val="false"/>
                  <w:i w:val="false"/>
                  <w:color w:val="000000"/>
                  <w:sz w:val="20"/>
                  <w:szCs w:val="20"/>
                  <w:u w:val="none"/>
                </w:rPr>
                <w:delText>0.98 [IQR: 0.9 - 1]</w:delText>
                <w:br/>
                <w:delText>range: 0.79 - 1.6</w:delText>
              </w:r>
            </w:del>
          </w:p>
        </w:tc>
        <w:tc>
          <w:tcPr>
            <w:tcW w:w="153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1950" w:author="Unknown Author" w:date="2023-06-10T18:07:40Z"/>
              </w:rPr>
            </w:pPr>
            <w:del w:id="1949" w:author="Unknown Author" w:date="2023-06-10T18:07:40Z">
              <w:r>
                <w:rPr>
                  <w:rFonts w:eastAsia="Arial" w:cs="Arial"/>
                  <w:b w:val="false"/>
                  <w:i w:val="false"/>
                  <w:color w:val="000000"/>
                  <w:sz w:val="20"/>
                  <w:szCs w:val="20"/>
                  <w:u w:val="none"/>
                </w:rPr>
                <w:delText>p = 0.031</w:delText>
              </w:r>
            </w:del>
          </w:p>
        </w:tc>
        <w:tc>
          <w:tcPr>
            <w:tcW w:w="136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del w:id="1952" w:author="Unknown Author" w:date="2023-06-10T18:07:40Z"/>
              </w:rPr>
            </w:pPr>
            <w:del w:id="1951" w:author="Unknown Author" w:date="2023-06-10T18:07:40Z">
              <w:r>
                <w:rPr>
                  <w:rFonts w:eastAsia="Arial" w:cs="Arial"/>
                  <w:b w:val="false"/>
                  <w:i w:val="false"/>
                  <w:color w:val="000000"/>
                  <w:sz w:val="20"/>
                  <w:szCs w:val="20"/>
                  <w:u w:val="none"/>
                </w:rPr>
                <w:delText>d = 0.35</w:delText>
              </w:r>
            </w:del>
          </w:p>
        </w:tc>
      </w:tr>
      <w:tr>
        <w:trPr>
          <w:trHeight w:val="360" w:hRule="atLeast"/>
        </w:trPr>
        <w:tc>
          <w:tcPr>
            <w:tcW w:w="11452" w:type="dxa"/>
            <w:gridSpan w:val="7"/>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955" w:author="Unknown Author" w:date="2023-06-10T18:07:40Z"/>
              </w:rPr>
            </w:pPr>
            <w:del w:id="1953" w:author="Unknown Author" w:date="2023-06-10T18:07:40Z">
              <w:r>
                <w:rPr>
                  <w:rFonts w:eastAsia="Arial" w:cs="Arial"/>
                  <w:b w:val="false"/>
                  <w:i w:val="false"/>
                  <w:color w:val="000000"/>
                  <w:sz w:val="20"/>
                  <w:szCs w:val="20"/>
                  <w:u w:val="none"/>
                  <w:vertAlign w:val="superscript"/>
                </w:rPr>
                <w:delText>a</w:delText>
              </w:r>
            </w:del>
            <w:del w:id="1954" w:author="Unknown Author" w:date="2023-06-10T18:07:40Z">
              <w:r>
                <w:rPr>
                  <w:rFonts w:eastAsia="Arial" w:cs="Arial"/>
                  <w:b w:val="false"/>
                  <w:i w:val="false"/>
                  <w:color w:val="000000"/>
                  <w:sz w:val="20"/>
                  <w:szCs w:val="20"/>
                  <w:u w:val="none"/>
                </w:rPr>
                <w:delText>TRP: tryptophan; KYN: kynurenine; KYN/TRP: kynurenine - tryptophan ratio; PHE: phenylalanine; TYR: tyrosine; PHE/TYR: phenylalanine - tyrosine ratio.</w:delText>
              </w:r>
            </w:del>
          </w:p>
        </w:tc>
      </w:tr>
      <w:tr>
        <w:trPr>
          <w:trHeight w:val="360" w:hRule="atLeast"/>
        </w:trPr>
        <w:tc>
          <w:tcPr>
            <w:tcW w:w="11452" w:type="dxa"/>
            <w:gridSpan w:val="7"/>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958" w:author="Unknown Author" w:date="2023-06-10T18:07:40Z"/>
              </w:rPr>
            </w:pPr>
            <w:del w:id="1956" w:author="Unknown Author" w:date="2023-06-10T18:07:40Z">
              <w:r>
                <w:rPr>
                  <w:rFonts w:eastAsia="Arial" w:cs="Arial"/>
                  <w:b w:val="false"/>
                  <w:i w:val="false"/>
                  <w:color w:val="000000"/>
                  <w:sz w:val="20"/>
                  <w:szCs w:val="20"/>
                  <w:u w:val="none"/>
                  <w:vertAlign w:val="superscript"/>
                </w:rPr>
                <w:delText>b</w:delText>
              </w:r>
            </w:del>
            <w:del w:id="1957" w:author="Unknown Author" w:date="2023-06-10T18:07:40Z">
              <w:r>
                <w:rPr>
                  <w:rFonts w:eastAsia="Arial" w:cs="Arial"/>
                  <w:b w:val="false"/>
                  <w:i w:val="false"/>
                  <w:color w:val="000000"/>
                  <w:sz w:val="20"/>
                  <w:szCs w:val="20"/>
                  <w:u w:val="none"/>
                </w:rPr>
                <w:delText>HADS: hospital anxiety and depression scale.</w:delText>
              </w:r>
            </w:del>
          </w:p>
        </w:tc>
      </w:tr>
      <w:tr>
        <w:trPr>
          <w:trHeight w:val="360" w:hRule="atLeast"/>
        </w:trPr>
        <w:tc>
          <w:tcPr>
            <w:tcW w:w="11452" w:type="dxa"/>
            <w:gridSpan w:val="7"/>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961" w:author="Unknown Author" w:date="2023-06-10T18:07:40Z"/>
              </w:rPr>
            </w:pPr>
            <w:del w:id="1959" w:author="Unknown Author" w:date="2023-06-10T18:07:40Z">
              <w:r>
                <w:rPr>
                  <w:rFonts w:eastAsia="Arial" w:cs="Arial"/>
                  <w:b w:val="false"/>
                  <w:i w:val="false"/>
                  <w:color w:val="000000"/>
                  <w:sz w:val="20"/>
                  <w:szCs w:val="20"/>
                  <w:u w:val="none"/>
                  <w:vertAlign w:val="superscript"/>
                </w:rPr>
                <w:delText>c</w:delText>
              </w:r>
            </w:del>
            <w:del w:id="1960" w:author="Unknown Author" w:date="2023-06-10T18:07:40Z">
              <w:r>
                <w:rPr>
                  <w:rFonts w:eastAsia="Arial" w:cs="Arial"/>
                  <w:b w:val="false"/>
                  <w:i w:val="false"/>
                  <w:color w:val="000000"/>
                  <w:sz w:val="20"/>
                  <w:szCs w:val="20"/>
                  <w:u w:val="none"/>
                </w:rPr>
                <w:delText>Median with interquartile range (IQR) and range.</w:delText>
              </w:r>
            </w:del>
          </w:p>
        </w:tc>
      </w:tr>
      <w:tr>
        <w:trPr>
          <w:trHeight w:val="360" w:hRule="atLeast"/>
        </w:trPr>
        <w:tc>
          <w:tcPr>
            <w:tcW w:w="11452" w:type="dxa"/>
            <w:gridSpan w:val="7"/>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del w:id="1964" w:author="Unknown Author" w:date="2023-06-10T18:07:40Z"/>
              </w:rPr>
            </w:pPr>
            <w:del w:id="1962" w:author="Unknown Author" w:date="2023-06-10T18:07:40Z">
              <w:r>
                <w:rPr>
                  <w:rFonts w:eastAsia="Arial" w:cs="Arial"/>
                  <w:b w:val="false"/>
                  <w:i w:val="false"/>
                  <w:color w:val="000000"/>
                  <w:sz w:val="20"/>
                  <w:szCs w:val="20"/>
                  <w:u w:val="none"/>
                  <w:vertAlign w:val="superscript"/>
                </w:rPr>
                <w:delText>d</w:delText>
              </w:r>
            </w:del>
            <w:del w:id="1963" w:author="Unknown Author" w:date="2023-06-10T18:07:40Z">
              <w:r>
                <w:rPr>
                  <w:rFonts w:eastAsia="Arial" w:cs="Arial"/>
                  <w:b w:val="false"/>
                  <w:i w:val="false"/>
                  <w:color w:val="000000"/>
                  <w:sz w:val="20"/>
                  <w:szCs w:val="20"/>
                  <w:u w:val="none"/>
                </w:rPr>
                <w:delText>Corrected for multiple testing with the false discovery rate method.</w:delText>
              </w:r>
            </w:del>
          </w:p>
        </w:tc>
      </w:tr>
    </w:tbl>
    <w:p>
      <w:pPr>
        <w:pStyle w:val="Normal"/>
        <w:rPr/>
      </w:pPr>
      <w:ins w:id="1965" w:author="Katharina Huefner" w:date="2023-06-09T15:54:00Z">
        <w:r>
          <w:rPr/>
        </w:r>
      </w:ins>
      <w:r>
        <w:br w:type="page"/>
      </w:r>
    </w:p>
    <w:p>
      <w:pPr>
        <w:pStyle w:val="TableCaption"/>
        <w:rPr/>
      </w:pPr>
      <w:ins w:id="1967" w:author="Katharina Huefner" w:date="2023-06-09T15:54:00Z">
        <w:r>
          <w:rPr/>
          <w:t>Supplementary Table S9</w:t>
        </w:r>
      </w:ins>
      <w:ins w:id="1968" w:author="Unknown Author" w:date="2023-06-10T18:07:40Z">
        <w:r>
          <w:rPr/>
          <w:t>Table 9</w:t>
        </w:r>
      </w:ins>
      <w:del w:id="1969" w:author="Unknown Author" w:date="2023-06-10T18:07:40Z">
        <w:r>
          <w:rPr/>
          <w:delText>Table 9</w:delText>
        </w:r>
      </w:del>
      <w:r>
        <w:rPr/>
        <w:t>: Results of multi-parameter robust linear modeling of plasma concentrations of serotonin, and dopamine 3-O-sulfate in the INCOV cohort.</w:t>
      </w:r>
    </w:p>
    <w:tbl>
      <w:tblPr>
        <w:tblStyle w:val="Table"/>
        <w:tblW w:w="10148" w:type="dxa"/>
        <w:jc w:val="center"/>
        <w:tblInd w:w="0" w:type="dxa"/>
        <w:tblLayout w:type="fixed"/>
        <w:tblCellMar>
          <w:top w:w="0" w:type="dxa"/>
          <w:left w:w="0" w:type="dxa"/>
          <w:bottom w:w="0" w:type="dxa"/>
          <w:right w:w="0" w:type="dxa"/>
        </w:tblCellMar>
        <w:tblLook w:firstRow="1" w:noVBand="1" w:lastRow="0" w:firstColumn="0" w:lastColumn="0" w:noHBand="0" w:val="0420"/>
      </w:tblPr>
      <w:tblGrid>
        <w:gridCol w:w="1415"/>
        <w:gridCol w:w="1985"/>
        <w:gridCol w:w="1703"/>
        <w:gridCol w:w="1304"/>
        <w:gridCol w:w="2209"/>
        <w:gridCol w:w="1531"/>
      </w:tblGrid>
      <w:tr>
        <w:trPr>
          <w:tblHeader w:val="true"/>
          <w:trHeight w:val="360" w:hRule="atLeast"/>
        </w:trPr>
        <w:tc>
          <w:tcPr>
            <w:tcW w:w="1415"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b/>
                <w:color w:val="000000"/>
                <w:kern w:val="0"/>
                <w:sz w:val="20"/>
                <w:szCs w:val="20"/>
                <w:lang w:val="en-US" w:eastAsia="en-US" w:bidi="ar-SA"/>
              </w:rPr>
              <w:t>Response</w:t>
            </w:r>
            <w:r>
              <w:rPr>
                <w:rFonts w:eastAsia="Arial" w:cs="Arial"/>
                <w:b/>
                <w:color w:val="000000"/>
                <w:kern w:val="0"/>
                <w:sz w:val="20"/>
                <w:szCs w:val="20"/>
                <w:vertAlign w:val="superscript"/>
                <w:lang w:val="en-US" w:eastAsia="en-US" w:bidi="ar-SA"/>
              </w:rPr>
              <w:t>a</w:t>
            </w:r>
          </w:p>
        </w:tc>
        <w:tc>
          <w:tcPr>
            <w:tcW w:w="1985"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b/>
                <w:color w:val="000000"/>
                <w:kern w:val="0"/>
                <w:sz w:val="20"/>
                <w:szCs w:val="20"/>
                <w:lang w:val="en-US" w:eastAsia="en-US" w:bidi="ar-SA"/>
              </w:rPr>
              <w:t>Explanatory variable</w:t>
            </w:r>
            <w:r>
              <w:rPr>
                <w:rFonts w:eastAsia="Arial" w:cs="Arial"/>
                <w:b/>
                <w:color w:val="000000"/>
                <w:kern w:val="0"/>
                <w:sz w:val="20"/>
                <w:szCs w:val="20"/>
                <w:vertAlign w:val="superscript"/>
                <w:lang w:val="en-US" w:eastAsia="en-US" w:bidi="ar-SA"/>
              </w:rPr>
              <w:t>b</w:t>
            </w:r>
          </w:p>
        </w:tc>
        <w:tc>
          <w:tcPr>
            <w:tcW w:w="1703"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b/>
                <w:color w:val="000000"/>
                <w:kern w:val="0"/>
                <w:sz w:val="20"/>
                <w:szCs w:val="20"/>
                <w:lang w:val="en-US" w:eastAsia="en-US" w:bidi="ar-SA"/>
              </w:rPr>
              <w:t>Category</w:t>
            </w:r>
          </w:p>
        </w:tc>
        <w:tc>
          <w:tcPr>
            <w:tcW w:w="1304"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rPr>
            </w:pPr>
            <w:r>
              <w:rPr>
                <w:rFonts w:eastAsia="Arial" w:cs="Arial"/>
                <w:b/>
                <w:color w:val="000000"/>
                <w:kern w:val="0"/>
                <w:sz w:val="20"/>
                <w:szCs w:val="20"/>
                <w:lang w:val="en-US" w:eastAsia="en-US" w:bidi="ar-SA"/>
              </w:rPr>
              <w:t>n</w:t>
            </w:r>
          </w:p>
        </w:tc>
        <w:tc>
          <w:tcPr>
            <w:tcW w:w="2209"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b/>
                <w:color w:val="000000"/>
                <w:kern w:val="0"/>
                <w:sz w:val="20"/>
                <w:szCs w:val="20"/>
                <w:lang w:val="en-US" w:eastAsia="en-US" w:bidi="ar-SA"/>
              </w:rPr>
              <w:t>Estimate, 95% CI</w:t>
            </w:r>
          </w:p>
        </w:tc>
        <w:tc>
          <w:tcPr>
            <w:tcW w:w="1531"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b/>
                <w:color w:val="000000"/>
                <w:kern w:val="0"/>
                <w:sz w:val="20"/>
                <w:szCs w:val="20"/>
                <w:lang w:val="en-US" w:eastAsia="en-US" w:bidi="ar-SA"/>
              </w:rPr>
              <w:t>Significance</w:t>
            </w:r>
          </w:p>
        </w:tc>
      </w:tr>
      <w:tr>
        <w:trPr>
          <w:trHeight w:val="360" w:hRule="atLeast"/>
        </w:trPr>
        <w:tc>
          <w:tcPr>
            <w:tcW w:w="1415" w:type="dxa"/>
            <w:vMerge w:val="restart"/>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commentRangeStart w:id="13"/>
            <w:r>
              <w:rPr>
                <w:rFonts w:eastAsia="Arial" w:cs="Arial"/>
                <w:color w:val="000000"/>
                <w:kern w:val="0"/>
                <w:sz w:val="20"/>
                <w:szCs w:val="20"/>
                <w:lang w:val="en-US" w:eastAsia="en-US" w:bidi="ar-SA"/>
              </w:rPr>
              <w:t>5-HT</w:t>
            </w:r>
            <w:commentRangeEnd w:id="13"/>
            <w:r>
              <w:commentReference w:id="13"/>
            </w:r>
            <w:r>
              <w:rPr>
                <w:rFonts w:eastAsia="Arial" w:cs="Arial"/>
                <w:color w:val="000000"/>
                <w:kern w:val="0"/>
                <w:sz w:val="20"/>
                <w:szCs w:val="20"/>
                <w:lang w:val="en-US" w:eastAsia="en-US" w:bidi="ar-SA"/>
              </w:rPr>
            </w:r>
          </w:p>
        </w:tc>
        <w:tc>
          <w:tcPr>
            <w:tcW w:w="1985"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Intercept</w:t>
            </w:r>
          </w:p>
        </w:tc>
        <w:tc>
          <w:tcPr>
            <w:tcW w:w="1703"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baseline</w:t>
            </w:r>
          </w:p>
        </w:tc>
        <w:tc>
          <w:tcPr>
            <w:tcW w:w="1304"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209"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-0.12 [-0.53 - 0.28]</w:t>
            </w:r>
          </w:p>
        </w:tc>
        <w:tc>
          <w:tcPr>
            <w:tcW w:w="1531"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(0.55)</w:t>
            </w:r>
          </w:p>
        </w:tc>
      </w:tr>
      <w:tr>
        <w:trPr>
          <w:trHeight w:val="360" w:hRule="atLeast"/>
        </w:trPr>
        <w:tc>
          <w:tcPr>
            <w:tcW w:w="1415"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5"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TRP</w:t>
            </w:r>
          </w:p>
        </w:tc>
        <w:tc>
          <w:tcPr>
            <w:tcW w:w="170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304"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rPr>
            </w:pPr>
            <w:r>
              <w:rPr>
                <w:rFonts w:eastAsia="Arial" w:cs="Arial"/>
                <w:color w:val="000000"/>
                <w:kern w:val="0"/>
                <w:sz w:val="20"/>
                <w:szCs w:val="20"/>
                <w:lang w:val="en-US" w:eastAsia="en-US" w:bidi="ar-SA"/>
              </w:rPr>
              <w:t>354</w:t>
            </w:r>
          </w:p>
        </w:tc>
        <w:tc>
          <w:tcPr>
            <w:tcW w:w="220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0.17 [0.047 - 0.29]</w:t>
            </w:r>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 0.0067</w:t>
            </w:r>
          </w:p>
        </w:tc>
      </w:tr>
      <w:tr>
        <w:trPr>
          <w:trHeight w:val="360" w:hRule="atLeast"/>
        </w:trPr>
        <w:tc>
          <w:tcPr>
            <w:tcW w:w="1415"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5"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KYN</w:t>
            </w:r>
          </w:p>
        </w:tc>
        <w:tc>
          <w:tcPr>
            <w:tcW w:w="170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304"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rPr>
            </w:pPr>
            <w:r>
              <w:rPr>
                <w:rFonts w:eastAsia="Arial" w:cs="Arial"/>
                <w:color w:val="000000"/>
                <w:kern w:val="0"/>
                <w:sz w:val="20"/>
                <w:szCs w:val="20"/>
                <w:lang w:val="en-US" w:eastAsia="en-US" w:bidi="ar-SA"/>
              </w:rPr>
              <w:t>354</w:t>
            </w:r>
          </w:p>
        </w:tc>
        <w:tc>
          <w:tcPr>
            <w:tcW w:w="220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0.12 [-0.072 - 0.31]</w:t>
            </w:r>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(0.22)</w:t>
            </w:r>
          </w:p>
        </w:tc>
      </w:tr>
      <w:tr>
        <w:trPr>
          <w:trHeight w:val="360" w:hRule="atLeast"/>
        </w:trPr>
        <w:tc>
          <w:tcPr>
            <w:tcW w:w="1415"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5"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QUIN</w:t>
            </w:r>
          </w:p>
        </w:tc>
        <w:tc>
          <w:tcPr>
            <w:tcW w:w="170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304"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rPr>
            </w:pPr>
            <w:r>
              <w:rPr>
                <w:rFonts w:eastAsia="Arial" w:cs="Arial"/>
                <w:color w:val="000000"/>
                <w:kern w:val="0"/>
                <w:sz w:val="20"/>
                <w:szCs w:val="20"/>
                <w:lang w:val="en-US" w:eastAsia="en-US" w:bidi="ar-SA"/>
              </w:rPr>
              <w:t>354</w:t>
            </w:r>
          </w:p>
        </w:tc>
        <w:tc>
          <w:tcPr>
            <w:tcW w:w="220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-0.03 [-0.23 - 0.17]</w:t>
            </w:r>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(0.77)</w:t>
            </w:r>
          </w:p>
        </w:tc>
      </w:tr>
      <w:tr>
        <w:trPr>
          <w:trHeight w:val="360" w:hRule="atLeast"/>
        </w:trPr>
        <w:tc>
          <w:tcPr>
            <w:tcW w:w="1415"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5" w:type="dxa"/>
            <w:vMerge w:val="restart"/>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SARS-CoV-2</w:t>
            </w:r>
          </w:p>
        </w:tc>
        <w:tc>
          <w:tcPr>
            <w:tcW w:w="170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acute</w:t>
            </w:r>
          </w:p>
        </w:tc>
        <w:tc>
          <w:tcPr>
            <w:tcW w:w="1304"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rPr>
            </w:pPr>
            <w:r>
              <w:rPr>
                <w:rFonts w:eastAsia="Arial" w:cs="Arial"/>
                <w:color w:val="000000"/>
                <w:kern w:val="0"/>
                <w:sz w:val="20"/>
                <w:szCs w:val="20"/>
                <w:lang w:val="en-US" w:eastAsia="en-US" w:bidi="ar-SA"/>
              </w:rPr>
              <w:t>140</w:t>
            </w:r>
          </w:p>
        </w:tc>
        <w:tc>
          <w:tcPr>
            <w:tcW w:w="220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0.3 [-0.13 - 0.73]</w:t>
            </w:r>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(0.17)</w:t>
            </w:r>
          </w:p>
        </w:tc>
      </w:tr>
      <w:tr>
        <w:trPr>
          <w:trHeight w:val="360" w:hRule="atLeast"/>
        </w:trPr>
        <w:tc>
          <w:tcPr>
            <w:tcW w:w="1415"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5"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sub-acute</w:t>
            </w:r>
          </w:p>
        </w:tc>
        <w:tc>
          <w:tcPr>
            <w:tcW w:w="1304"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rPr>
            </w:pPr>
            <w:r>
              <w:rPr>
                <w:rFonts w:eastAsia="Arial" w:cs="Arial"/>
                <w:color w:val="000000"/>
                <w:kern w:val="0"/>
                <w:sz w:val="20"/>
                <w:szCs w:val="20"/>
                <w:lang w:val="en-US" w:eastAsia="en-US" w:bidi="ar-SA"/>
              </w:rPr>
              <w:t>126</w:t>
            </w:r>
          </w:p>
        </w:tc>
        <w:tc>
          <w:tcPr>
            <w:tcW w:w="220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0.33 [-0.088 - 0.75]</w:t>
            </w:r>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(0.12)</w:t>
            </w:r>
          </w:p>
        </w:tc>
      </w:tr>
      <w:tr>
        <w:trPr>
          <w:trHeight w:val="360" w:hRule="atLeast"/>
        </w:trPr>
        <w:tc>
          <w:tcPr>
            <w:tcW w:w="1415"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5"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recovery</w:t>
            </w:r>
          </w:p>
        </w:tc>
        <w:tc>
          <w:tcPr>
            <w:tcW w:w="1304"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rPr>
            </w:pPr>
            <w:r>
              <w:rPr>
                <w:rFonts w:eastAsia="Arial" w:cs="Arial"/>
                <w:color w:val="000000"/>
                <w:kern w:val="0"/>
                <w:sz w:val="20"/>
                <w:szCs w:val="20"/>
                <w:lang w:val="en-US" w:eastAsia="en-US" w:bidi="ar-SA"/>
              </w:rPr>
              <w:t>61</w:t>
            </w:r>
          </w:p>
        </w:tc>
        <w:tc>
          <w:tcPr>
            <w:tcW w:w="220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0.76 [0.34 - 1.2]</w:t>
            </w:r>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 0.00039</w:t>
            </w:r>
          </w:p>
        </w:tc>
      </w:tr>
      <w:tr>
        <w:trPr>
          <w:trHeight w:val="360" w:hRule="atLeast"/>
        </w:trPr>
        <w:tc>
          <w:tcPr>
            <w:tcW w:w="1415"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5"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Age</w:t>
            </w:r>
          </w:p>
        </w:tc>
        <w:tc>
          <w:tcPr>
            <w:tcW w:w="170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304"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rPr>
            </w:pPr>
            <w:r>
              <w:rPr>
                <w:rFonts w:eastAsia="Arial" w:cs="Arial"/>
                <w:color w:val="000000"/>
                <w:kern w:val="0"/>
                <w:sz w:val="20"/>
                <w:szCs w:val="20"/>
                <w:lang w:val="en-US" w:eastAsia="en-US" w:bidi="ar-SA"/>
              </w:rPr>
              <w:t>354</w:t>
            </w:r>
          </w:p>
        </w:tc>
        <w:tc>
          <w:tcPr>
            <w:tcW w:w="220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-0.16 [-0.27 - -0.055]</w:t>
            </w:r>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 0.0031</w:t>
            </w:r>
          </w:p>
        </w:tc>
      </w:tr>
      <w:tr>
        <w:trPr>
          <w:trHeight w:val="360" w:hRule="atLeast"/>
        </w:trPr>
        <w:tc>
          <w:tcPr>
            <w:tcW w:w="1415"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5"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Sex</w:t>
            </w:r>
          </w:p>
        </w:tc>
        <w:tc>
          <w:tcPr>
            <w:tcW w:w="170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male</w:t>
            </w:r>
          </w:p>
        </w:tc>
        <w:tc>
          <w:tcPr>
            <w:tcW w:w="1304"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rPr>
            </w:pPr>
            <w:r>
              <w:rPr>
                <w:rFonts w:eastAsia="Arial" w:cs="Arial"/>
                <w:color w:val="000000"/>
                <w:kern w:val="0"/>
                <w:sz w:val="20"/>
                <w:szCs w:val="20"/>
                <w:lang w:val="en-US" w:eastAsia="en-US" w:bidi="ar-SA"/>
              </w:rPr>
              <w:t>202</w:t>
            </w:r>
          </w:p>
        </w:tc>
        <w:tc>
          <w:tcPr>
            <w:tcW w:w="220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-0.24 [-0.44 - -0.039]</w:t>
            </w:r>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 0.019</w:t>
            </w:r>
          </w:p>
        </w:tc>
      </w:tr>
      <w:tr>
        <w:trPr>
          <w:trHeight w:val="360" w:hRule="atLeast"/>
        </w:trPr>
        <w:tc>
          <w:tcPr>
            <w:tcW w:w="1415"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5" w:type="dxa"/>
            <w:vMerge w:val="restart"/>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BMI</w:t>
            </w:r>
          </w:p>
        </w:tc>
        <w:tc>
          <w:tcPr>
            <w:tcW w:w="170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overweight</w:t>
            </w:r>
          </w:p>
        </w:tc>
        <w:tc>
          <w:tcPr>
            <w:tcW w:w="1304"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rPr>
            </w:pPr>
            <w:r>
              <w:rPr>
                <w:rFonts w:eastAsia="Arial" w:cs="Arial"/>
                <w:color w:val="000000"/>
                <w:kern w:val="0"/>
                <w:sz w:val="20"/>
                <w:szCs w:val="20"/>
                <w:lang w:val="en-US" w:eastAsia="en-US" w:bidi="ar-SA"/>
              </w:rPr>
              <w:t>121</w:t>
            </w:r>
          </w:p>
        </w:tc>
        <w:tc>
          <w:tcPr>
            <w:tcW w:w="220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0.014 [-0.24 - 0.27]</w:t>
            </w:r>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(0.91)</w:t>
            </w:r>
          </w:p>
        </w:tc>
      </w:tr>
      <w:tr>
        <w:trPr>
          <w:trHeight w:val="360" w:hRule="atLeast"/>
        </w:trPr>
        <w:tc>
          <w:tcPr>
            <w:tcW w:w="1415"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5"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obesity</w:t>
            </w:r>
          </w:p>
        </w:tc>
        <w:tc>
          <w:tcPr>
            <w:tcW w:w="1304"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rPr>
            </w:pPr>
            <w:r>
              <w:rPr>
                <w:rFonts w:eastAsia="Arial" w:cs="Arial"/>
                <w:color w:val="000000"/>
                <w:kern w:val="0"/>
                <w:sz w:val="20"/>
                <w:szCs w:val="20"/>
                <w:lang w:val="en-US" w:eastAsia="en-US" w:bidi="ar-SA"/>
              </w:rPr>
              <w:t>138</w:t>
            </w:r>
          </w:p>
        </w:tc>
        <w:tc>
          <w:tcPr>
            <w:tcW w:w="220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-0.11 [-0.37 - 0.15]</w:t>
            </w:r>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(0.4)</w:t>
            </w:r>
          </w:p>
        </w:tc>
      </w:tr>
      <w:tr>
        <w:trPr>
          <w:trHeight w:val="360" w:hRule="atLeast"/>
        </w:trPr>
        <w:tc>
          <w:tcPr>
            <w:tcW w:w="1415"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5"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IL6</w:t>
            </w:r>
          </w:p>
        </w:tc>
        <w:tc>
          <w:tcPr>
            <w:tcW w:w="170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304"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rPr>
            </w:pPr>
            <w:r>
              <w:rPr>
                <w:rFonts w:eastAsia="Arial" w:cs="Arial"/>
                <w:color w:val="000000"/>
                <w:kern w:val="0"/>
                <w:sz w:val="20"/>
                <w:szCs w:val="20"/>
                <w:lang w:val="en-US" w:eastAsia="en-US" w:bidi="ar-SA"/>
              </w:rPr>
              <w:t>354</w:t>
            </w:r>
          </w:p>
        </w:tc>
        <w:tc>
          <w:tcPr>
            <w:tcW w:w="220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-0.22 [-0.38 - -0.053]</w:t>
            </w:r>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 0.009</w:t>
            </w:r>
          </w:p>
        </w:tc>
      </w:tr>
      <w:tr>
        <w:trPr>
          <w:trHeight w:val="360" w:hRule="atLeast"/>
        </w:trPr>
        <w:tc>
          <w:tcPr>
            <w:tcW w:w="1415"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5"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IL10</w:t>
            </w:r>
          </w:p>
        </w:tc>
        <w:tc>
          <w:tcPr>
            <w:tcW w:w="170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304"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rPr>
            </w:pPr>
            <w:r>
              <w:rPr>
                <w:rFonts w:eastAsia="Arial" w:cs="Arial"/>
                <w:color w:val="000000"/>
                <w:kern w:val="0"/>
                <w:sz w:val="20"/>
                <w:szCs w:val="20"/>
                <w:lang w:val="en-US" w:eastAsia="en-US" w:bidi="ar-SA"/>
              </w:rPr>
              <w:t>354</w:t>
            </w:r>
          </w:p>
        </w:tc>
        <w:tc>
          <w:tcPr>
            <w:tcW w:w="220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-0.078 [-0.23 - 0.071]</w:t>
            </w:r>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(0.3)</w:t>
            </w:r>
          </w:p>
        </w:tc>
      </w:tr>
      <w:tr>
        <w:trPr>
          <w:trHeight w:val="360" w:hRule="atLeast"/>
        </w:trPr>
        <w:tc>
          <w:tcPr>
            <w:tcW w:w="1415"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5"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TNF</w:t>
            </w:r>
          </w:p>
        </w:tc>
        <w:tc>
          <w:tcPr>
            <w:tcW w:w="170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304"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rPr>
            </w:pPr>
            <w:r>
              <w:rPr>
                <w:rFonts w:eastAsia="Arial" w:cs="Arial"/>
                <w:color w:val="000000"/>
                <w:kern w:val="0"/>
                <w:sz w:val="20"/>
                <w:szCs w:val="20"/>
                <w:lang w:val="en-US" w:eastAsia="en-US" w:bidi="ar-SA"/>
              </w:rPr>
              <w:t>354</w:t>
            </w:r>
          </w:p>
        </w:tc>
        <w:tc>
          <w:tcPr>
            <w:tcW w:w="220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0.023 [-0.11 - 0.15]</w:t>
            </w:r>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(0.73)</w:t>
            </w:r>
          </w:p>
        </w:tc>
      </w:tr>
      <w:tr>
        <w:trPr>
          <w:trHeight w:val="360" w:hRule="atLeast"/>
        </w:trPr>
        <w:tc>
          <w:tcPr>
            <w:tcW w:w="1415"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5"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IFNG</w:t>
            </w:r>
          </w:p>
        </w:tc>
        <w:tc>
          <w:tcPr>
            <w:tcW w:w="170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304"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rPr>
            </w:pPr>
            <w:r>
              <w:rPr>
                <w:rFonts w:eastAsia="Arial" w:cs="Arial"/>
                <w:color w:val="000000"/>
                <w:kern w:val="0"/>
                <w:sz w:val="20"/>
                <w:szCs w:val="20"/>
                <w:lang w:val="en-US" w:eastAsia="en-US" w:bidi="ar-SA"/>
              </w:rPr>
              <w:t>354</w:t>
            </w:r>
          </w:p>
        </w:tc>
        <w:tc>
          <w:tcPr>
            <w:tcW w:w="220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0.02 [-0.12 - 0.16]</w:t>
            </w:r>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(0.77)</w:t>
            </w:r>
          </w:p>
        </w:tc>
      </w:tr>
      <w:tr>
        <w:trPr>
          <w:trHeight w:val="360" w:hRule="atLeast"/>
        </w:trPr>
        <w:tc>
          <w:tcPr>
            <w:tcW w:w="1415" w:type="dxa"/>
            <w:vMerge w:val="restart"/>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DA sulfate</w:t>
            </w:r>
          </w:p>
        </w:tc>
        <w:tc>
          <w:tcPr>
            <w:tcW w:w="1985"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Intercept</w:t>
            </w:r>
          </w:p>
        </w:tc>
        <w:tc>
          <w:tcPr>
            <w:tcW w:w="170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baseline</w:t>
            </w:r>
          </w:p>
        </w:tc>
        <w:tc>
          <w:tcPr>
            <w:tcW w:w="1304"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20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-0.084 [-0.43 - 0.26]</w:t>
            </w:r>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(0.64)</w:t>
            </w:r>
          </w:p>
        </w:tc>
      </w:tr>
      <w:tr>
        <w:trPr>
          <w:trHeight w:val="360" w:hRule="atLeast"/>
        </w:trPr>
        <w:tc>
          <w:tcPr>
            <w:tcW w:w="1415" w:type="dxa"/>
            <w:vMerge w:val="continue"/>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5"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PHE</w:t>
            </w:r>
          </w:p>
        </w:tc>
        <w:tc>
          <w:tcPr>
            <w:tcW w:w="170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304"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rPr>
            </w:pPr>
            <w:r>
              <w:rPr>
                <w:rFonts w:eastAsia="Arial" w:cs="Arial"/>
                <w:color w:val="000000"/>
                <w:kern w:val="0"/>
                <w:sz w:val="20"/>
                <w:szCs w:val="20"/>
                <w:lang w:val="en-US" w:eastAsia="en-US" w:bidi="ar-SA"/>
              </w:rPr>
              <w:t>354</w:t>
            </w:r>
          </w:p>
        </w:tc>
        <w:tc>
          <w:tcPr>
            <w:tcW w:w="220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0.0045 [-0.098 - 0.11]</w:t>
            </w:r>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(0.93)</w:t>
            </w:r>
          </w:p>
        </w:tc>
      </w:tr>
      <w:tr>
        <w:trPr>
          <w:trHeight w:val="360" w:hRule="atLeast"/>
        </w:trPr>
        <w:tc>
          <w:tcPr>
            <w:tcW w:w="1415"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5"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TYR</w:t>
            </w:r>
          </w:p>
        </w:tc>
        <w:tc>
          <w:tcPr>
            <w:tcW w:w="170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304"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rPr>
            </w:pPr>
            <w:r>
              <w:rPr>
                <w:rFonts w:eastAsia="Arial" w:cs="Arial"/>
                <w:color w:val="000000"/>
                <w:kern w:val="0"/>
                <w:sz w:val="20"/>
                <w:szCs w:val="20"/>
                <w:lang w:val="en-US" w:eastAsia="en-US" w:bidi="ar-SA"/>
              </w:rPr>
              <w:t>354</w:t>
            </w:r>
          </w:p>
        </w:tc>
        <w:tc>
          <w:tcPr>
            <w:tcW w:w="220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0.023 [-0.072 - 0.12]</w:t>
            </w:r>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(0.63)</w:t>
            </w:r>
          </w:p>
        </w:tc>
      </w:tr>
      <w:tr>
        <w:trPr>
          <w:trHeight w:val="360" w:hRule="atLeast"/>
        </w:trPr>
        <w:tc>
          <w:tcPr>
            <w:tcW w:w="1415"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5" w:type="dxa"/>
            <w:vMerge w:val="restart"/>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SARS-CoV-2</w:t>
            </w:r>
          </w:p>
        </w:tc>
        <w:tc>
          <w:tcPr>
            <w:tcW w:w="170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acute</w:t>
            </w:r>
          </w:p>
        </w:tc>
        <w:tc>
          <w:tcPr>
            <w:tcW w:w="1304"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rPr>
            </w:pPr>
            <w:r>
              <w:rPr>
                <w:rFonts w:eastAsia="Arial" w:cs="Arial"/>
                <w:color w:val="000000"/>
                <w:kern w:val="0"/>
                <w:sz w:val="20"/>
                <w:szCs w:val="20"/>
                <w:lang w:val="en-US" w:eastAsia="en-US" w:bidi="ar-SA"/>
              </w:rPr>
              <w:t>140</w:t>
            </w:r>
          </w:p>
        </w:tc>
        <w:tc>
          <w:tcPr>
            <w:tcW w:w="220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-0.071 [-0.44 - 0.3]</w:t>
            </w:r>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(0.71)</w:t>
            </w:r>
          </w:p>
        </w:tc>
      </w:tr>
      <w:tr>
        <w:trPr>
          <w:trHeight w:val="360" w:hRule="atLeast"/>
        </w:trPr>
        <w:tc>
          <w:tcPr>
            <w:tcW w:w="1415"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5"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sub-acute</w:t>
            </w:r>
          </w:p>
        </w:tc>
        <w:tc>
          <w:tcPr>
            <w:tcW w:w="1304"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rPr>
            </w:pPr>
            <w:r>
              <w:rPr>
                <w:rFonts w:eastAsia="Arial" w:cs="Arial"/>
                <w:color w:val="000000"/>
                <w:kern w:val="0"/>
                <w:sz w:val="20"/>
                <w:szCs w:val="20"/>
                <w:lang w:val="en-US" w:eastAsia="en-US" w:bidi="ar-SA"/>
              </w:rPr>
              <w:t>126</w:t>
            </w:r>
          </w:p>
        </w:tc>
        <w:tc>
          <w:tcPr>
            <w:tcW w:w="220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0.2 [-0.16 - 0.55]</w:t>
            </w:r>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(0.27)</w:t>
            </w:r>
          </w:p>
        </w:tc>
      </w:tr>
      <w:tr>
        <w:trPr>
          <w:trHeight w:val="360" w:hRule="atLeast"/>
        </w:trPr>
        <w:tc>
          <w:tcPr>
            <w:tcW w:w="1415"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5"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recovery</w:t>
            </w:r>
          </w:p>
        </w:tc>
        <w:tc>
          <w:tcPr>
            <w:tcW w:w="1304"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rPr>
            </w:pPr>
            <w:r>
              <w:rPr>
                <w:rFonts w:eastAsia="Arial" w:cs="Arial"/>
                <w:color w:val="000000"/>
                <w:kern w:val="0"/>
                <w:sz w:val="20"/>
                <w:szCs w:val="20"/>
                <w:lang w:val="en-US" w:eastAsia="en-US" w:bidi="ar-SA"/>
              </w:rPr>
              <w:t>61</w:t>
            </w:r>
          </w:p>
        </w:tc>
        <w:tc>
          <w:tcPr>
            <w:tcW w:w="220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0.63 [0.28 - 0.99]</w:t>
            </w:r>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 0.00048</w:t>
            </w:r>
          </w:p>
        </w:tc>
      </w:tr>
      <w:tr>
        <w:trPr>
          <w:trHeight w:val="360" w:hRule="atLeast"/>
        </w:trPr>
        <w:tc>
          <w:tcPr>
            <w:tcW w:w="1415"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5"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Age</w:t>
            </w:r>
          </w:p>
        </w:tc>
        <w:tc>
          <w:tcPr>
            <w:tcW w:w="170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304"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rPr>
            </w:pPr>
            <w:r>
              <w:rPr>
                <w:rFonts w:eastAsia="Arial" w:cs="Arial"/>
                <w:color w:val="000000"/>
                <w:kern w:val="0"/>
                <w:sz w:val="20"/>
                <w:szCs w:val="20"/>
                <w:lang w:val="en-US" w:eastAsia="en-US" w:bidi="ar-SA"/>
              </w:rPr>
              <w:t>354</w:t>
            </w:r>
          </w:p>
        </w:tc>
        <w:tc>
          <w:tcPr>
            <w:tcW w:w="220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-0.045 [-0.14 - 0.045]</w:t>
            </w:r>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(0.32)</w:t>
            </w:r>
          </w:p>
        </w:tc>
      </w:tr>
      <w:tr>
        <w:trPr>
          <w:trHeight w:val="360" w:hRule="atLeast"/>
        </w:trPr>
        <w:tc>
          <w:tcPr>
            <w:tcW w:w="1415"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5"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Sex</w:t>
            </w:r>
          </w:p>
        </w:tc>
        <w:tc>
          <w:tcPr>
            <w:tcW w:w="170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male</w:t>
            </w:r>
          </w:p>
        </w:tc>
        <w:tc>
          <w:tcPr>
            <w:tcW w:w="1304"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rPr>
            </w:pPr>
            <w:r>
              <w:rPr>
                <w:rFonts w:eastAsia="Arial" w:cs="Arial"/>
                <w:color w:val="000000"/>
                <w:kern w:val="0"/>
                <w:sz w:val="20"/>
                <w:szCs w:val="20"/>
                <w:lang w:val="en-US" w:eastAsia="en-US" w:bidi="ar-SA"/>
              </w:rPr>
              <w:t>202</w:t>
            </w:r>
          </w:p>
        </w:tc>
        <w:tc>
          <w:tcPr>
            <w:tcW w:w="220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0.013 [-0.16 - 0.19]</w:t>
            </w:r>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(0.89)</w:t>
            </w:r>
          </w:p>
        </w:tc>
      </w:tr>
      <w:tr>
        <w:trPr>
          <w:trHeight w:val="360" w:hRule="atLeast"/>
        </w:trPr>
        <w:tc>
          <w:tcPr>
            <w:tcW w:w="1415"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5" w:type="dxa"/>
            <w:vMerge w:val="restart"/>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BMI</w:t>
            </w:r>
          </w:p>
        </w:tc>
        <w:tc>
          <w:tcPr>
            <w:tcW w:w="170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overweight</w:t>
            </w:r>
          </w:p>
        </w:tc>
        <w:tc>
          <w:tcPr>
            <w:tcW w:w="1304"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rPr>
            </w:pPr>
            <w:r>
              <w:rPr>
                <w:rFonts w:eastAsia="Arial" w:cs="Arial"/>
                <w:color w:val="000000"/>
                <w:kern w:val="0"/>
                <w:sz w:val="20"/>
                <w:szCs w:val="20"/>
                <w:lang w:val="en-US" w:eastAsia="en-US" w:bidi="ar-SA"/>
              </w:rPr>
              <w:t>121</w:t>
            </w:r>
          </w:p>
        </w:tc>
        <w:tc>
          <w:tcPr>
            <w:tcW w:w="220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-0.11 [-0.32 - 0.11]</w:t>
            </w:r>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(0.32)</w:t>
            </w:r>
          </w:p>
        </w:tc>
      </w:tr>
      <w:tr>
        <w:trPr>
          <w:trHeight w:val="360" w:hRule="atLeast"/>
        </w:trPr>
        <w:tc>
          <w:tcPr>
            <w:tcW w:w="1415"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5"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obesity</w:t>
            </w:r>
          </w:p>
        </w:tc>
        <w:tc>
          <w:tcPr>
            <w:tcW w:w="1304"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rPr>
            </w:pPr>
            <w:r>
              <w:rPr>
                <w:rFonts w:eastAsia="Arial" w:cs="Arial"/>
                <w:color w:val="000000"/>
                <w:kern w:val="0"/>
                <w:sz w:val="20"/>
                <w:szCs w:val="20"/>
                <w:lang w:val="en-US" w:eastAsia="en-US" w:bidi="ar-SA"/>
              </w:rPr>
              <w:t>138</w:t>
            </w:r>
          </w:p>
        </w:tc>
        <w:tc>
          <w:tcPr>
            <w:tcW w:w="220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-0.3 [-0.52 - -0.085]</w:t>
            </w:r>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 0.0061</w:t>
            </w:r>
          </w:p>
        </w:tc>
      </w:tr>
      <w:tr>
        <w:trPr>
          <w:trHeight w:val="360" w:hRule="atLeast"/>
        </w:trPr>
        <w:tc>
          <w:tcPr>
            <w:tcW w:w="1415"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5"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IL6</w:t>
            </w:r>
          </w:p>
        </w:tc>
        <w:tc>
          <w:tcPr>
            <w:tcW w:w="170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304"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rPr>
            </w:pPr>
            <w:r>
              <w:rPr>
                <w:rFonts w:eastAsia="Arial" w:cs="Arial"/>
                <w:color w:val="000000"/>
                <w:kern w:val="0"/>
                <w:sz w:val="20"/>
                <w:szCs w:val="20"/>
                <w:lang w:val="en-US" w:eastAsia="en-US" w:bidi="ar-SA"/>
              </w:rPr>
              <w:t>354</w:t>
            </w:r>
          </w:p>
        </w:tc>
        <w:tc>
          <w:tcPr>
            <w:tcW w:w="220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-0.12 [-0.25 - 0.011]</w:t>
            </w:r>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(0.072)</w:t>
            </w:r>
          </w:p>
        </w:tc>
      </w:tr>
      <w:tr>
        <w:trPr>
          <w:trHeight w:val="360" w:hRule="atLeast"/>
        </w:trPr>
        <w:tc>
          <w:tcPr>
            <w:tcW w:w="1415"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5"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IL10</w:t>
            </w:r>
          </w:p>
        </w:tc>
        <w:tc>
          <w:tcPr>
            <w:tcW w:w="170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304"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rPr>
            </w:pPr>
            <w:r>
              <w:rPr>
                <w:rFonts w:eastAsia="Arial" w:cs="Arial"/>
                <w:color w:val="000000"/>
                <w:kern w:val="0"/>
                <w:sz w:val="20"/>
                <w:szCs w:val="20"/>
                <w:lang w:val="en-US" w:eastAsia="en-US" w:bidi="ar-SA"/>
              </w:rPr>
              <w:t>354</w:t>
            </w:r>
          </w:p>
        </w:tc>
        <w:tc>
          <w:tcPr>
            <w:tcW w:w="220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0.017 [-0.11 - 0.14]</w:t>
            </w:r>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(0.8)</w:t>
            </w:r>
          </w:p>
        </w:tc>
      </w:tr>
      <w:tr>
        <w:trPr>
          <w:trHeight w:val="360" w:hRule="atLeast"/>
        </w:trPr>
        <w:tc>
          <w:tcPr>
            <w:tcW w:w="1415"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5"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TNF</w:t>
            </w:r>
          </w:p>
        </w:tc>
        <w:tc>
          <w:tcPr>
            <w:tcW w:w="1703"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304"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rPr>
            </w:pPr>
            <w:r>
              <w:rPr>
                <w:rFonts w:eastAsia="Arial" w:cs="Arial"/>
                <w:color w:val="000000"/>
                <w:kern w:val="0"/>
                <w:sz w:val="20"/>
                <w:szCs w:val="20"/>
                <w:lang w:val="en-US" w:eastAsia="en-US" w:bidi="ar-SA"/>
              </w:rPr>
              <w:t>354</w:t>
            </w:r>
          </w:p>
        </w:tc>
        <w:tc>
          <w:tcPr>
            <w:tcW w:w="2209"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0.18 [0.074 - 0.28]</w:t>
            </w:r>
          </w:p>
        </w:tc>
        <w:tc>
          <w:tcPr>
            <w:tcW w:w="1531"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 0.00075</w:t>
            </w:r>
          </w:p>
        </w:tc>
      </w:tr>
      <w:tr>
        <w:trPr>
          <w:trHeight w:val="360" w:hRule="atLeast"/>
        </w:trPr>
        <w:tc>
          <w:tcPr>
            <w:tcW w:w="1415" w:type="dxa"/>
            <w:vMerge w:val="continue"/>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5"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IFNG</w:t>
            </w:r>
          </w:p>
        </w:tc>
        <w:tc>
          <w:tcPr>
            <w:tcW w:w="1703"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304"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right"/>
              <w:rPr>
                <w:rFonts w:ascii="Cambria" w:hAnsi="Cambria"/>
                <w:kern w:val="0"/>
                <w:lang w:val="en-US" w:eastAsia="en-US" w:bidi="ar-SA"/>
              </w:rPr>
            </w:pPr>
            <w:r>
              <w:rPr>
                <w:rFonts w:eastAsia="Arial" w:cs="Arial"/>
                <w:color w:val="000000"/>
                <w:kern w:val="0"/>
                <w:sz w:val="20"/>
                <w:szCs w:val="20"/>
                <w:lang w:val="en-US" w:eastAsia="en-US" w:bidi="ar-SA"/>
              </w:rPr>
              <w:t>354</w:t>
            </w:r>
          </w:p>
        </w:tc>
        <w:tc>
          <w:tcPr>
            <w:tcW w:w="2209"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-0.15 [-0.26 - -0.036]</w:t>
            </w:r>
          </w:p>
        </w:tc>
        <w:tc>
          <w:tcPr>
            <w:tcW w:w="1531"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 0.0096</w:t>
            </w:r>
          </w:p>
        </w:tc>
      </w:tr>
      <w:tr>
        <w:trPr>
          <w:trHeight w:val="360" w:hRule="atLeast"/>
        </w:trPr>
        <w:tc>
          <w:tcPr>
            <w:tcW w:w="10147" w:type="dxa"/>
            <w:gridSpan w:val="6"/>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vertAlign w:val="superscript"/>
                <w:lang w:val="en-US" w:eastAsia="en-US" w:bidi="ar-SA"/>
              </w:rPr>
              <w:t>a</w:t>
            </w:r>
            <w:r>
              <w:rPr>
                <w:rFonts w:eastAsia="Arial" w:cs="Arial"/>
                <w:color w:val="000000"/>
                <w:kern w:val="0"/>
                <w:sz w:val="20"/>
                <w:szCs w:val="20"/>
                <w:lang w:val="en-US" w:eastAsia="en-US" w:bidi="ar-SA"/>
              </w:rPr>
              <w:t>5-HT: 5-hydroxy tryptamine/serotonin; DA sulfate: dopamine 3-O-sulfate.</w:t>
            </w:r>
          </w:p>
        </w:tc>
      </w:tr>
      <w:tr>
        <w:trPr>
          <w:trHeight w:val="360" w:hRule="atLeast"/>
        </w:trPr>
        <w:tc>
          <w:tcPr>
            <w:tcW w:w="10147" w:type="dxa"/>
            <w:gridSpan w:val="6"/>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vertAlign w:val="superscript"/>
                <w:lang w:val="en-US" w:eastAsia="en-US" w:bidi="ar-SA"/>
              </w:rPr>
              <w:t>b</w:t>
            </w:r>
            <w:r>
              <w:rPr>
                <w:rFonts w:eastAsia="Arial" w:cs="Arial"/>
                <w:color w:val="000000"/>
                <w:kern w:val="0"/>
                <w:sz w:val="20"/>
                <w:szCs w:val="20"/>
                <w:lang w:val="en-US" w:eastAsia="en-US" w:bidi="ar-SA"/>
              </w:rPr>
              <w:t>TRP: tryptophan; KYN: kynurenine; QUIN: quinolinic acid; IL6: interleukin-6, IL10: interleukin-10; TNF: tumor necrosis factor-alpha; IFNG: interferon gamma; PHE: phenylalanine; TYR: tyrosine; BMI: body mass index, normal: BMI &lt; 25 kg/m², overweight: BMI 25 - 30 kg/m², obesity: BMI &gt; 30 kg/m².</w:t>
            </w:r>
          </w:p>
        </w:tc>
      </w:tr>
    </w:tbl>
    <w:p>
      <w:pPr>
        <w:pStyle w:val="Normal"/>
        <w:rPr/>
      </w:pPr>
      <w:r>
        <w:rPr/>
      </w:r>
      <w:r>
        <w:br w:type="page"/>
      </w:r>
    </w:p>
    <w:p>
      <w:pPr>
        <w:pStyle w:val="TableCaption"/>
        <w:rPr/>
      </w:pPr>
      <w:ins w:id="1970" w:author="Katharina Huefner" w:date="2023-06-09T15:54:00Z">
        <w:r>
          <w:rPr/>
          <w:t>Supplementary Table S10</w:t>
        </w:r>
      </w:ins>
      <w:ins w:id="1971" w:author="Unknown Author" w:date="2023-06-10T18:07:40Z">
        <w:r>
          <w:rPr/>
          <w:t>Table 10</w:t>
        </w:r>
      </w:ins>
      <w:del w:id="1972" w:author="Unknown Author" w:date="2023-06-10T18:07:40Z">
        <w:r>
          <w:rPr/>
          <w:delText>Table 10</w:delText>
        </w:r>
      </w:del>
      <w:r>
        <w:rPr/>
        <w:t xml:space="preserve">: Results of robust linear modeling of </w:t>
      </w:r>
      <w:ins w:id="1973" w:author="Unknown Author" w:date="2023-06-10T18:07:40Z">
        <w:r>
          <w:rPr>
            <w:highlight w:val="green"/>
          </w:rPr>
          <w:t>plasma</w:t>
        </w:r>
      </w:ins>
      <w:ins w:id="1974" w:author="Unknown Author" w:date="2023-06-10T18:07:40Z">
        <w:r>
          <w:rPr>
            <w:highlight w:val="green"/>
          </w:rPr>
          <w:t>serum</w:t>
        </w:r>
      </w:ins>
      <w:del w:id="1975" w:author="Unknown Author" w:date="2023-06-10T18:07:40Z">
        <w:r>
          <w:rPr>
            <w:highlight w:val="green"/>
          </w:rPr>
          <w:delText>serum</w:delText>
        </w:r>
      </w:del>
      <w:r>
        <w:rPr/>
        <w:t xml:space="preserve"> levels of cytokine markers of inflammation, serotonin, and metabolites of the </w:t>
      </w:r>
      <w:ins w:id="1976" w:author="Unknown Author" w:date="2023-06-10T18:07:40Z">
        <w:commentRangeStart w:id="14"/>
        <w:r>
          <w:rPr/>
          <w:t>kynurenine</w:t>
        </w:r>
      </w:ins>
      <w:ins w:id="1977" w:author="Unknown Author" w:date="2023-06-10T18:07:40Z">
        <w:r>
          <w:rPr/>
        </w:r>
      </w:ins>
      <w:del w:id="1978" w:author="Unknown Author" w:date="2023-06-10T18:07:40Z">
        <w:commentRangeEnd w:id="14"/>
        <w:r>
          <w:commentReference w:id="14"/>
        </w:r>
        <w:r>
          <w:rPr/>
          <w:delText>serotonin, kynurenine</w:delText>
        </w:r>
      </w:del>
      <w:r>
        <w:rPr/>
        <w:t xml:space="preserve"> and catecholamine pathways as a function of SARS-CoV-2 infection timepoint in the INCOV cohort. The uninfected subset served as a baseline.</w:t>
      </w:r>
    </w:p>
    <w:tbl>
      <w:tblPr>
        <w:tblStyle w:val="Table"/>
        <w:tblW w:w="9242" w:type="dxa"/>
        <w:jc w:val="center"/>
        <w:tblInd w:w="0" w:type="dxa"/>
        <w:tblLayout w:type="fixed"/>
        <w:tblCellMar>
          <w:top w:w="0" w:type="dxa"/>
          <w:left w:w="0" w:type="dxa"/>
          <w:bottom w:w="0" w:type="dxa"/>
          <w:right w:w="0" w:type="dxa"/>
        </w:tblCellMar>
        <w:tblLook w:firstRow="1" w:noVBand="1" w:lastRow="0" w:firstColumn="0" w:lastColumn="0" w:noHBand="0" w:val="0420"/>
      </w:tblPr>
      <w:tblGrid>
        <w:gridCol w:w="1701"/>
        <w:gridCol w:w="1700"/>
        <w:gridCol w:w="2097"/>
        <w:gridCol w:w="2097"/>
        <w:gridCol w:w="1647"/>
      </w:tblGrid>
      <w:tr>
        <w:trPr>
          <w:tblHeader w:val="true"/>
          <w:trHeight w:val="360" w:hRule="atLeast"/>
        </w:trPr>
        <w:tc>
          <w:tcPr>
            <w:tcW w:w="1701"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b/>
                <w:color w:val="000000"/>
                <w:kern w:val="0"/>
                <w:sz w:val="20"/>
                <w:szCs w:val="20"/>
                <w:lang w:val="en-US" w:eastAsia="en-US" w:bidi="ar-SA"/>
              </w:rPr>
              <w:t>Baseline</w:t>
            </w:r>
          </w:p>
        </w:tc>
        <w:tc>
          <w:tcPr>
            <w:tcW w:w="1700"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b/>
                <w:color w:val="000000"/>
                <w:kern w:val="0"/>
                <w:sz w:val="20"/>
                <w:szCs w:val="20"/>
                <w:lang w:val="en-US" w:eastAsia="en-US" w:bidi="ar-SA"/>
              </w:rPr>
              <w:t>Response</w:t>
            </w:r>
            <w:r>
              <w:rPr>
                <w:rFonts w:eastAsia="Arial" w:cs="Arial"/>
                <w:b/>
                <w:color w:val="000000"/>
                <w:kern w:val="0"/>
                <w:sz w:val="20"/>
                <w:szCs w:val="20"/>
                <w:vertAlign w:val="superscript"/>
                <w:lang w:val="en-US" w:eastAsia="en-US" w:bidi="ar-SA"/>
              </w:rPr>
              <w:t>a</w:t>
            </w:r>
          </w:p>
        </w:tc>
        <w:tc>
          <w:tcPr>
            <w:tcW w:w="2097"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b/>
                <w:color w:val="000000"/>
                <w:kern w:val="0"/>
                <w:sz w:val="20"/>
                <w:szCs w:val="20"/>
                <w:lang w:val="en-US" w:eastAsia="en-US" w:bidi="ar-SA"/>
              </w:rPr>
              <w:t>Timepoint</w:t>
            </w:r>
          </w:p>
        </w:tc>
        <w:tc>
          <w:tcPr>
            <w:tcW w:w="2097"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b/>
                <w:color w:val="000000"/>
                <w:kern w:val="0"/>
                <w:sz w:val="20"/>
                <w:szCs w:val="20"/>
                <w:lang w:val="en-US" w:eastAsia="en-US" w:bidi="ar-SA"/>
              </w:rPr>
              <w:t>Estimate, 95% CI</w:t>
            </w:r>
          </w:p>
        </w:tc>
        <w:tc>
          <w:tcPr>
            <w:tcW w:w="1647"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b/>
                <w:color w:val="000000"/>
                <w:kern w:val="0"/>
                <w:sz w:val="20"/>
                <w:szCs w:val="20"/>
                <w:lang w:val="en-US" w:eastAsia="en-US" w:bidi="ar-SA"/>
              </w:rPr>
              <w:t>Significance</w:t>
            </w:r>
            <w:r>
              <w:rPr>
                <w:rFonts w:eastAsia="Arial" w:cs="Arial"/>
                <w:b/>
                <w:color w:val="000000"/>
                <w:kern w:val="0"/>
                <w:sz w:val="20"/>
                <w:szCs w:val="20"/>
                <w:vertAlign w:val="superscript"/>
                <w:lang w:val="en-US" w:eastAsia="en-US" w:bidi="ar-SA"/>
              </w:rPr>
              <w:t>b</w:t>
            </w:r>
          </w:p>
        </w:tc>
      </w:tr>
      <w:tr>
        <w:trPr>
          <w:trHeight w:val="360" w:hRule="atLeast"/>
        </w:trPr>
        <w:tc>
          <w:tcPr>
            <w:tcW w:w="1701" w:type="dxa"/>
            <w:vMerge w:val="restart"/>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uninfected</w:t>
            </w:r>
          </w:p>
        </w:tc>
        <w:tc>
          <w:tcPr>
            <w:tcW w:w="1700" w:type="dxa"/>
            <w:vMerge w:val="restart"/>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TNF</w:t>
            </w:r>
          </w:p>
        </w:tc>
        <w:tc>
          <w:tcPr>
            <w:tcW w:w="2097"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baseline</w:t>
            </w:r>
          </w:p>
        </w:tc>
        <w:tc>
          <w:tcPr>
            <w:tcW w:w="2097"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-0.24 [-0.54 - 0.063]</w:t>
            </w:r>
          </w:p>
        </w:tc>
        <w:tc>
          <w:tcPr>
            <w:tcW w:w="1647"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(p = 0.12)</w:t>
            </w:r>
          </w:p>
        </w:tc>
      </w:tr>
      <w:tr>
        <w:trPr>
          <w:trHeight w:val="360" w:hRule="atLeast"/>
        </w:trPr>
        <w:tc>
          <w:tcPr>
            <w:tcW w:w="1701" w:type="dxa"/>
            <w:vMerge w:val="continue"/>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acute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2 [1.6 - 2.3]</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&lt; 0.001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sub-acute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1.8 [1.5 - 2.2]</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&lt; 0.001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recovery</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1.1 [0.74 - 1.5]</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&lt; 0.001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restart"/>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IFNG</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baseline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0.00042 [-3.2 - 3.2]</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(p = 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acute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7.7 [4.3 - 11]</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&lt; 0.001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sub-acute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2.8 [-0.76 - 6.3]</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(p = 0.12)</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recovery</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0.61 [-3.2 - 4.4]</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(p = 0.75)</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restart"/>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IL6</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baseline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-0.011 [-1.1 - 1.1]</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(p = 0.98)</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acute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4.8 [3.6 - 6]</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&lt; 0.001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sub-acute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3.3 [2.1 - 4.5]</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&lt; 0.001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recovery</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0.71 [-0.6 - 2]</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(p = 0.29)</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restart"/>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IL10</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baseline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0.0065 [-0.79 - 0.81]</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(p = 0.99)</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acute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4.4 [3.5 - 5.3]</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&lt; 0.001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sub-acute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2.8 [1.9 - 3.7]</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&lt; 0.001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recovery</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1.1 [0.11 - 2]</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 0.028</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restart"/>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QUIN</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baseline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0.14 [-0.36 - 0.63]</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(p = 0.59)</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acute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1.8 [1.3 - 2.4]</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&lt; 0.001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sub-acute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1.6 [1 - 2.1]</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&lt; 0.001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recovery</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0.48 [-0.12 - 1.1]</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(p = 0.11)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restart"/>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PHE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baseline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0.37 [-0.056 - 0.79]</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(p = 0.087)</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acute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1.4 [0.97 - 1.9]</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&lt; 0.001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sub-acute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0.89 [0.42 - 1.4]</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&lt; 0.001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recovery</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0.27 [-0.24 - 0.78]</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(p = 0.3)</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restart"/>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5-HT</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baseline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0.25 [-0.25 - 0.76]</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(p = 0.33)</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acute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-0.31 [-0.86 - 0.24]</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(p = 0.27)</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sub-acute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-0.089 [-0.65 - 0.47]</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(p = 0.75)</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recovery</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0.91 [0.3 - 1.5]</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 0.0034</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restart"/>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TRP</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baseline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0.3 [-0.48 - 1.1]</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(p = 0.45)</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acute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-1.9 [-2.7 - -1]</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&lt; 0.001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sub-acute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-1.1 [-2 - -0.25]</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 0.011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recovery</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0.0047 [-0.93 - 0.94]</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(p = 0.99)</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restart"/>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TYR</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baseline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0.21 [-0.33 - 0.74]</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(p = 0.44)</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acute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0.1 [-0.48 - 0.69]</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(p = 0.73)</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sub-acute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0.34 [-0.25 - 0.93]</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(p = 0.26)</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recovery</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0.24 [-0.41 - 0.88]</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(p = 0.47)</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restart"/>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KYN</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baseline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0.21 [-0.25 - 0.66]</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(p = 0.36)</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acute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1.5 [0.99 - 2]</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&lt; 0.001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sub-acute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1.2 [0.67 - 1.7]</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&lt; 0.001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recovery</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0.22 [-0.32 - 0.77]</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(p = 0.42)</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restart"/>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DA sulfate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baseline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0.33 [-0.22 - 0.88]</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(p = 0.23)</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acute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-0.28 [-0.88 - 0.31]</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(p = 0.35)</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sub-acute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0.4 [-0.2 - 1]</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(p = 0.19)</w:t>
            </w:r>
          </w:p>
        </w:tc>
      </w:tr>
      <w:tr>
        <w:trPr>
          <w:trHeight w:val="360" w:hRule="atLeast"/>
        </w:trPr>
        <w:tc>
          <w:tcPr>
            <w:tcW w:w="1701" w:type="dxa"/>
            <w:vMerge w:val="continue"/>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recovery</w:t>
            </w:r>
          </w:p>
        </w:tc>
        <w:tc>
          <w:tcPr>
            <w:tcW w:w="2097"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1.3 [0.6 - 1.9]</w:t>
            </w:r>
          </w:p>
        </w:tc>
        <w:tc>
          <w:tcPr>
            <w:tcW w:w="1647"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&lt; 0.001</w:t>
            </w:r>
          </w:p>
        </w:tc>
      </w:tr>
      <w:tr>
        <w:trPr>
          <w:trHeight w:val="360" w:hRule="atLeast"/>
        </w:trPr>
        <w:tc>
          <w:tcPr>
            <w:tcW w:w="9242" w:type="dxa"/>
            <w:gridSpan w:val="5"/>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vertAlign w:val="superscript"/>
                <w:lang w:val="en-US" w:eastAsia="en-US" w:bidi="ar-SA"/>
              </w:rPr>
              <w:t>a</w:t>
            </w:r>
            <w:r>
              <w:rPr>
                <w:rFonts w:eastAsia="Arial" w:cs="Arial"/>
                <w:color w:val="000000"/>
                <w:kern w:val="0"/>
                <w:sz w:val="20"/>
                <w:szCs w:val="20"/>
                <w:lang w:val="en-US" w:eastAsia="en-US" w:bidi="ar-SA"/>
              </w:rPr>
              <w:t>TNF: tumor necrosis factor-alpha; IFNG: interferon gamma; IL6: interleukin-6; IL10: interleukin-10; QUIN: quinolinic acid; PHE: phenylalanine; 5-HT: serotonin; TRP: tryptophan; TYR: tyrosine; KYN: kynurenine; DA sulfate: dopamine 3-O-sulfate.</w:t>
            </w:r>
          </w:p>
        </w:tc>
      </w:tr>
      <w:tr>
        <w:trPr>
          <w:trHeight w:val="360" w:hRule="atLeast"/>
        </w:trPr>
        <w:tc>
          <w:tcPr>
            <w:tcW w:w="9242" w:type="dxa"/>
            <w:gridSpan w:val="5"/>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vertAlign w:val="superscript"/>
                <w:lang w:val="en-US" w:eastAsia="en-US" w:bidi="ar-SA"/>
              </w:rPr>
              <w:t>b</w:t>
            </w:r>
            <w:r>
              <w:rPr>
                <w:rFonts w:eastAsia="Arial" w:cs="Arial"/>
                <w:color w:val="000000"/>
                <w:kern w:val="0"/>
                <w:sz w:val="20"/>
                <w:szCs w:val="20"/>
                <w:lang w:val="en-US" w:eastAsia="en-US" w:bidi="ar-SA"/>
              </w:rPr>
              <w:t>Corrected for multiple testing with the false discovery rate method.</w:t>
            </w:r>
          </w:p>
        </w:tc>
      </w:tr>
    </w:tbl>
    <w:p>
      <w:pPr>
        <w:pStyle w:val="TableCaption"/>
        <w:rPr>
          <w:del w:id="1980" w:author="Unknown Author" w:date="2023-06-10T18:07:40Z"/>
        </w:rPr>
      </w:pPr>
      <w:del w:id="1979" w:author="Unknown Author" w:date="2023-06-10T18:07:40Z">
        <w:r>
          <w:rPr/>
        </w:r>
      </w:del>
    </w:p>
    <w:p>
      <w:pPr>
        <w:pStyle w:val="TableCaption"/>
        <w:rPr>
          <w:del w:id="1982" w:author="Katharina Huefner" w:date="2023-06-09T15:54:00Z"/>
        </w:rPr>
      </w:pPr>
      <w:del w:id="1981" w:author="Katharina Huefner" w:date="2023-06-09T15:54:00Z">
        <w:r>
          <w:rPr/>
        </w:r>
      </w:del>
    </w:p>
    <w:p>
      <w:pPr>
        <w:pStyle w:val="TableCaption"/>
        <w:rPr/>
      </w:pPr>
      <w:ins w:id="1983" w:author="Katharina Huefner" w:date="2023-06-09T15:54:00Z">
        <w:r>
          <w:rPr/>
          <w:t>Supplementary Table S11</w:t>
        </w:r>
      </w:ins>
      <w:ins w:id="1984" w:author="Unknown Author" w:date="2023-06-10T18:07:40Z">
        <w:r>
          <w:rPr/>
          <w:t>Table 11</w:t>
        </w:r>
      </w:ins>
      <w:del w:id="1985" w:author="Unknown Author" w:date="2023-06-10T18:07:40Z">
        <w:r>
          <w:rPr/>
          <w:delText>Table 11</w:delText>
        </w:r>
      </w:del>
      <w:r>
        <w:rPr/>
        <w:t xml:space="preserve">: Results of robust linear modeling of </w:t>
      </w:r>
      <w:ins w:id="1986" w:author="Unknown Author" w:date="2023-06-10T18:07:40Z">
        <w:r>
          <w:rPr/>
          <w:t>plasma</w:t>
        </w:r>
      </w:ins>
      <w:ins w:id="1987" w:author="Unknown Author" w:date="2023-06-10T18:07:40Z">
        <w:r>
          <w:rPr/>
          <w:t>serum</w:t>
        </w:r>
      </w:ins>
      <w:del w:id="1988" w:author="Unknown Author" w:date="2023-06-10T18:07:40Z">
        <w:r>
          <w:rPr/>
          <w:delText>serum</w:delText>
        </w:r>
      </w:del>
      <w:r>
        <w:rPr/>
        <w:t xml:space="preserve"> levels of cytokine markers of inflammation, </w:t>
      </w:r>
      <w:ins w:id="1989" w:author="Unknown Author" w:date="2023-06-10T18:07:40Z">
        <w:r>
          <w:rPr/>
          <w:t xml:space="preserve">serotonin </w:t>
        </w:r>
      </w:ins>
      <w:r>
        <w:rPr/>
        <w:t>and metabolites of the</w:t>
      </w:r>
      <w:del w:id="1990" w:author="Katharina Huefner" w:date="2023-06-09T15:54:00Z">
        <w:r>
          <w:rPr/>
          <w:delText xml:space="preserve"> serotonin,</w:delText>
        </w:r>
      </w:del>
      <w:del w:id="1991" w:author="Unknown Author" w:date="2023-06-10T18:07:40Z">
        <w:r>
          <w:rPr/>
          <w:delText xml:space="preserve"> serotonin,</w:delText>
        </w:r>
      </w:del>
      <w:r>
        <w:rPr/>
        <w:t xml:space="preserve"> kynurenine and catecholamine pathways as a function of SARS-CoV-2 infection timepoint in the INCOV cohort. The acute SARS-CoV-2 infection subset served as a baseline.</w:t>
      </w:r>
    </w:p>
    <w:tbl>
      <w:tblPr>
        <w:tblStyle w:val="Table"/>
        <w:tblW w:w="9242" w:type="dxa"/>
        <w:jc w:val="center"/>
        <w:tblInd w:w="0" w:type="dxa"/>
        <w:tblLayout w:type="fixed"/>
        <w:tblCellMar>
          <w:top w:w="0" w:type="dxa"/>
          <w:left w:w="0" w:type="dxa"/>
          <w:bottom w:w="0" w:type="dxa"/>
          <w:right w:w="0" w:type="dxa"/>
        </w:tblCellMar>
        <w:tblLook w:firstRow="1" w:noVBand="1" w:lastRow="0" w:firstColumn="0" w:lastColumn="0" w:noHBand="0" w:val="0420"/>
      </w:tblPr>
      <w:tblGrid>
        <w:gridCol w:w="1701"/>
        <w:gridCol w:w="1700"/>
        <w:gridCol w:w="2097"/>
        <w:gridCol w:w="2097"/>
        <w:gridCol w:w="1647"/>
      </w:tblGrid>
      <w:tr>
        <w:trPr>
          <w:tblHeader w:val="true"/>
          <w:trHeight w:val="360" w:hRule="atLeast"/>
        </w:trPr>
        <w:tc>
          <w:tcPr>
            <w:tcW w:w="1701"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b/>
                <w:color w:val="000000"/>
                <w:kern w:val="0"/>
                <w:sz w:val="20"/>
                <w:szCs w:val="20"/>
                <w:lang w:val="en-US" w:eastAsia="en-US" w:bidi="ar-SA"/>
              </w:rPr>
              <w:t>Baseline</w:t>
            </w:r>
          </w:p>
        </w:tc>
        <w:tc>
          <w:tcPr>
            <w:tcW w:w="1700"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b/>
                <w:color w:val="000000"/>
                <w:kern w:val="0"/>
                <w:sz w:val="20"/>
                <w:szCs w:val="20"/>
                <w:lang w:val="en-US" w:eastAsia="en-US" w:bidi="ar-SA"/>
              </w:rPr>
              <w:t>Response</w:t>
            </w:r>
            <w:r>
              <w:rPr>
                <w:rFonts w:eastAsia="Arial" w:cs="Arial"/>
                <w:b/>
                <w:color w:val="000000"/>
                <w:kern w:val="0"/>
                <w:sz w:val="20"/>
                <w:szCs w:val="20"/>
                <w:vertAlign w:val="superscript"/>
                <w:lang w:val="en-US" w:eastAsia="en-US" w:bidi="ar-SA"/>
              </w:rPr>
              <w:t>a</w:t>
            </w:r>
          </w:p>
        </w:tc>
        <w:tc>
          <w:tcPr>
            <w:tcW w:w="2097"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b/>
                <w:color w:val="000000"/>
                <w:kern w:val="0"/>
                <w:sz w:val="20"/>
                <w:szCs w:val="20"/>
                <w:lang w:val="en-US" w:eastAsia="en-US" w:bidi="ar-SA"/>
              </w:rPr>
              <w:t>Timepoint</w:t>
            </w:r>
          </w:p>
        </w:tc>
        <w:tc>
          <w:tcPr>
            <w:tcW w:w="2097"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b/>
                <w:color w:val="000000"/>
                <w:kern w:val="0"/>
                <w:sz w:val="20"/>
                <w:szCs w:val="20"/>
                <w:lang w:val="en-US" w:eastAsia="en-US" w:bidi="ar-SA"/>
              </w:rPr>
              <w:t>Estimate, 95% CI</w:t>
            </w:r>
          </w:p>
        </w:tc>
        <w:tc>
          <w:tcPr>
            <w:tcW w:w="1647" w:type="dxa"/>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b/>
                <w:color w:val="000000"/>
                <w:kern w:val="0"/>
                <w:sz w:val="20"/>
                <w:szCs w:val="20"/>
                <w:lang w:val="en-US" w:eastAsia="en-US" w:bidi="ar-SA"/>
              </w:rPr>
              <w:t>Significance</w:t>
            </w:r>
            <w:r>
              <w:rPr>
                <w:rFonts w:eastAsia="Arial" w:cs="Arial"/>
                <w:b/>
                <w:color w:val="000000"/>
                <w:kern w:val="0"/>
                <w:sz w:val="20"/>
                <w:szCs w:val="20"/>
                <w:vertAlign w:val="superscript"/>
                <w:lang w:val="en-US" w:eastAsia="en-US" w:bidi="ar-SA"/>
              </w:rPr>
              <w:t>b</w:t>
            </w:r>
          </w:p>
        </w:tc>
      </w:tr>
      <w:tr>
        <w:trPr>
          <w:trHeight w:val="360" w:hRule="atLeast"/>
        </w:trPr>
        <w:tc>
          <w:tcPr>
            <w:tcW w:w="1701" w:type="dxa"/>
            <w:vMerge w:val="restart"/>
            <w:tcBorders>
              <w:top w:val="single" w:sz="12"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acute</w:t>
            </w:r>
          </w:p>
        </w:tc>
        <w:tc>
          <w:tcPr>
            <w:tcW w:w="1700" w:type="dxa"/>
            <w:vMerge w:val="restart"/>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TNF</w:t>
            </w:r>
          </w:p>
        </w:tc>
        <w:tc>
          <w:tcPr>
            <w:tcW w:w="2097"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baseline</w:t>
            </w:r>
          </w:p>
        </w:tc>
        <w:tc>
          <w:tcPr>
            <w:tcW w:w="2097"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1.7 [1.6 - 1.9]</w:t>
            </w:r>
          </w:p>
        </w:tc>
        <w:tc>
          <w:tcPr>
            <w:tcW w:w="1647" w:type="dxa"/>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&lt; 0.001</w:t>
            </w:r>
          </w:p>
        </w:tc>
      </w:tr>
      <w:tr>
        <w:trPr>
          <w:trHeight w:val="360" w:hRule="atLeast"/>
        </w:trPr>
        <w:tc>
          <w:tcPr>
            <w:tcW w:w="1701" w:type="dxa"/>
            <w:vMerge w:val="continue"/>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uninfected</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-2 [-2.3 - -1.6]</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&lt; 0.001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sub-acute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-0.14 [-0.33 - 0.054]</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(p = 0.16)</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recovery</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-0.87 [-1.1 - -0.63]</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&lt; 0.001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restart"/>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IFNG</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baseline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7.7 [6.3 - 9.1]</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&lt; 0.001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uninfected</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-7.7 [-11 - -4.3]</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&lt; 0.001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sub-acute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-5 [-7 - -3]</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&lt; 0.001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recovery</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-7.1 [-9.7 - -4.6]</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&lt; 0.001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restart"/>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IL6</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baseline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4.8 [4.3 - 5.3]</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&lt; 0.001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uninfected</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-4.8 [-6 - -3.6]</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&lt; 0.001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sub-acute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-1.5 [-2.2 - -0.79]</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&lt; 0.001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recovery</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-4.1 [-5 - -3.2]</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&lt; 0.001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restart"/>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IL10</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baseline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4.4 [4.1 - 4.8]</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&lt; 0.001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uninfected</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-4.4 [-5.3 - -3.5]</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&lt; 0.001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sub-acute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-1.6 [-2.1 - -1.1]</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&lt; 0.001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recovery</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-3.3 [-4 - -2.7]</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&lt; 0.001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restart"/>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QUIN</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baseline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2 [1.8 - 2.2]</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&lt; 0.001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uninfected</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-1.8 [-2.4 - -1.3]</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&lt; 0.001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sub-acute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-0.29 [-0.61 - 0.022]</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(p = 0.067)</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recovery</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-1.4 [-1.8 - -0.97]</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&lt; 0.001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restart"/>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PHE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baseline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1.8 [1.6 - 2]</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&lt; 0.001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uninfected</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-1.4 [-1.9 - -0.97]</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&lt; 0.001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sub-acute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-0.54 [-0.81 - -0.27]</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&lt; 0.001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recovery</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-1.2 [-1.5 - -0.83]</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&lt; 0.001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restart"/>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5-HT</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baseline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-0.057 [-0.28 - 0.17]</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(p = 0.61)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uninfected</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0.31 [-0.24 - 0.86]</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(p = 0.27)</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sub-acute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0.22 [-0.1 - 0.54]</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(p = 0.18)</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recovery</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1.2 [0.81 - 1.6]</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&lt; 0.001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restart"/>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TRP</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baseline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-1.6 [-1.9 - -1.2]</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&lt; 0.001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uninfected</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1.9 [1 - 2.7]</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&lt; 0.001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sub-acute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0.75 [0.25 - 1.3]</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 0.003</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recovery</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1.9 [1.2 - 2.5]</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&lt; 0.001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restart"/>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TYR</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baseline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0.31 [0.076 - 0.55]</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 0.0093</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uninfected</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-0.1 [-0.69 - 0.48]</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(p = 0.73)</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sub-acute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0.23 [-0.11 - 0.57]</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(p = 0.18)</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recovery</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0.13 [-0.29 - 0.56]</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(p = 0.54)</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restart"/>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KYN</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baseline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1.7 [1.5 - 1.9]</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&lt; 0.001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uninfected</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-1.5 [-2 - -0.99]</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&lt; 0.001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sub-acute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-0.31 [-0.6 - -0.022]</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 0.034</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recovery</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-1.3 [-1.6 - -0.9]</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&lt; 0.001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restart"/>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DA sulfate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baseline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0.046 [-0.19 - 0.29]</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(p = 0.71)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uninfected</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0.28 [-0.31 - 0.88]</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ns (p = 0.35)</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sub-acute</w:t>
            </w:r>
          </w:p>
        </w:tc>
        <w:tc>
          <w:tcPr>
            <w:tcW w:w="209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0.68 [0.34 - 1]</w:t>
            </w:r>
          </w:p>
        </w:tc>
        <w:tc>
          <w:tcPr>
            <w:tcW w:w="1647" w:type="dxa"/>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&lt; 0.001</w:t>
            </w:r>
          </w:p>
        </w:tc>
      </w:tr>
      <w:tr>
        <w:trPr>
          <w:trHeight w:val="360" w:hRule="atLeast"/>
        </w:trPr>
        <w:tc>
          <w:tcPr>
            <w:tcW w:w="1701" w:type="dxa"/>
            <w:vMerge w:val="continue"/>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700" w:type="dxa"/>
            <w:vMerge w:val="continue"/>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2097"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recovery</w:t>
            </w:r>
          </w:p>
        </w:tc>
        <w:tc>
          <w:tcPr>
            <w:tcW w:w="2097"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1.5 [1.1 - 2]</w:t>
            </w:r>
          </w:p>
        </w:tc>
        <w:tc>
          <w:tcPr>
            <w:tcW w:w="1647" w:type="dxa"/>
            <w:tcBorders>
              <w:top w:val="single" w:sz="6" w:space="0" w:color="666666"/>
              <w:bottom w:val="single" w:sz="12"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lang w:val="en-US" w:eastAsia="en-US" w:bidi="ar-SA"/>
              </w:rPr>
              <w:t>p &lt; 0.001</w:t>
            </w:r>
          </w:p>
        </w:tc>
      </w:tr>
      <w:tr>
        <w:trPr>
          <w:trHeight w:val="360" w:hRule="atLeast"/>
        </w:trPr>
        <w:tc>
          <w:tcPr>
            <w:tcW w:w="9242" w:type="dxa"/>
            <w:gridSpan w:val="5"/>
            <w:tcBorders>
              <w:top w:val="single" w:sz="12"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vertAlign w:val="superscript"/>
                <w:lang w:val="en-US" w:eastAsia="en-US" w:bidi="ar-SA"/>
              </w:rPr>
              <w:t>a</w:t>
            </w:r>
            <w:r>
              <w:rPr>
                <w:rFonts w:eastAsia="Arial" w:cs="Arial"/>
                <w:color w:val="000000"/>
                <w:kern w:val="0"/>
                <w:sz w:val="20"/>
                <w:szCs w:val="20"/>
                <w:lang w:val="en-US" w:eastAsia="en-US" w:bidi="ar-SA"/>
              </w:rPr>
              <w:t>TNF: tumor necrosis factor-alpha; IFNG: interferon gamma; IL6: interleukin-6; IL10: interleukin-10; QUIN: quinolinic acid; PHE: phenylalanine; 5-HT: serotonin; TRP: tryptophan; TYR: tyrosine; KYN: kynurenine; DA sulfate: dopamine 3-O-sulfate.</w:t>
            </w:r>
          </w:p>
        </w:tc>
      </w:tr>
      <w:tr>
        <w:trPr>
          <w:trHeight w:val="360" w:hRule="atLeast"/>
        </w:trPr>
        <w:tc>
          <w:tcPr>
            <w:tcW w:w="9242" w:type="dxa"/>
            <w:gridSpan w:val="5"/>
            <w:tcBorders>
              <w:top w:val="single" w:sz="6" w:space="0" w:color="666666"/>
              <w:bottom w:val="single" w:sz="6" w:space="0" w:color="666666"/>
            </w:tcBorders>
            <w:shd w:color="auto" w:fill="FFFFFF" w:val="clear"/>
            <w:vAlign w:val="center"/>
          </w:tcPr>
          <w:p>
            <w:pPr>
              <w:pStyle w:val="Normal"/>
              <w:widowControl w:val="false"/>
              <w:suppressAutoHyphens w:val="true"/>
              <w:spacing w:lineRule="exact" w:line="240" w:before="100" w:after="100"/>
              <w:ind w:left="100" w:right="100" w:hanging="0"/>
              <w:jc w:val="left"/>
              <w:rPr>
                <w:rFonts w:ascii="Cambria" w:hAnsi="Cambria"/>
                <w:kern w:val="0"/>
                <w:lang w:val="en-US" w:eastAsia="en-US" w:bidi="ar-SA"/>
              </w:rPr>
            </w:pPr>
            <w:r>
              <w:rPr>
                <w:rFonts w:eastAsia="Arial" w:cs="Arial"/>
                <w:color w:val="000000"/>
                <w:kern w:val="0"/>
                <w:sz w:val="20"/>
                <w:szCs w:val="20"/>
                <w:vertAlign w:val="superscript"/>
                <w:lang w:val="en-US" w:eastAsia="en-US" w:bidi="ar-SA"/>
              </w:rPr>
              <w:t>b</w:t>
            </w:r>
            <w:r>
              <w:rPr>
                <w:rFonts w:eastAsia="Arial" w:cs="Arial"/>
                <w:color w:val="000000"/>
                <w:kern w:val="0"/>
                <w:sz w:val="20"/>
                <w:szCs w:val="20"/>
                <w:lang w:val="en-US" w:eastAsia="en-US" w:bidi="ar-SA"/>
              </w:rPr>
              <w:t>Corrected for multiple testing with the false discovery rate method.</w:t>
            </w:r>
          </w:p>
        </w:tc>
      </w:tr>
    </w:tbl>
    <w:p>
      <w:pPr>
        <w:pStyle w:val="Heading1"/>
        <w:rPr>
          <w:del w:id="1993" w:author="Unknown Author" w:date="2023-06-10T18:07:40Z"/>
        </w:rPr>
      </w:pPr>
      <w:del w:id="1992" w:author="Unknown Author" w:date="2023-06-10T18:07:40Z">
        <w:r>
          <w:rPr/>
        </w:r>
      </w:del>
    </w:p>
    <w:p>
      <w:pPr>
        <w:pStyle w:val="Heading1"/>
        <w:rPr>
          <w:del w:id="1995" w:author="Katharina Huefner" w:date="2023-06-09T15:54:00Z"/>
        </w:rPr>
      </w:pPr>
      <w:del w:id="1994" w:author="Katharina Huefner" w:date="2023-06-09T15:54:00Z">
        <w:r>
          <w:rPr/>
        </w:r>
      </w:del>
    </w:p>
    <w:p>
      <w:pPr>
        <w:pStyle w:val="Heading1"/>
        <w:rPr/>
      </w:pPr>
      <w:bookmarkStart w:id="9" w:name="supplementary-tables"/>
      <w:bookmarkEnd w:id="9"/>
      <w:r>
        <w:rPr/>
        <w:t>Supplementary Figures</w:t>
      </w:r>
    </w:p>
    <w:p>
      <w:pPr>
        <w:pStyle w:val="CaptionedFigure"/>
        <w:rPr/>
      </w:pPr>
      <w:ins w:id="1996" w:author="Unknown Author" w:date="2023-06-10T18:07:40Z">
        <w:commentRangeStart w:id="15"/>
        <w:commentRangeStart w:id="16"/>
        <w:commentRangeStart w:id="17"/>
        <w:r>
          <w:rPr/>
          <w:drawing>
            <wp:inline distT="0" distB="0" distL="0" distR="0">
              <wp:extent cx="5943600" cy="5055870"/>
              <wp:effectExtent l="0" t="0" r="0" b="0"/>
              <wp:docPr id="1" name="Picture" descr="Figure 1: Inclusion scheme for the SIMMUN and INCOV cohorts, and analysis strate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Inclusion scheme for the SIMMUN and INCOV cohorts, and analysis strategy."/>
                      <pic:cNvPicPr>
                        <a:picLocks noChangeAspect="1" noChangeArrowheads="1"/>
                      </pic:cNvPicPr>
                    </pic:nvPicPr>
                    <pic:blipFill>
                      <a:blip r:embed="rId23"/>
                      <a:stretch>
                        <a:fillRect/>
                      </a:stretch>
                    </pic:blipFill>
                    <pic:spPr bwMode="auto">
                      <a:xfrm>
                        <a:off x="0" y="0"/>
                        <a:ext cx="5943600" cy="5055870"/>
                      </a:xfrm>
                      <a:prstGeom prst="rect">
                        <a:avLst/>
                      </a:prstGeom>
                    </pic:spPr>
                  </pic:pic>
                </a:graphicData>
              </a:graphic>
            </wp:inline>
          </w:drawing>
        </w:r>
      </w:ins>
      <w:ins w:id="1997" w:author="Unknown Author" w:date="2023-06-10T18:07:40Z">
        <w:r>
          <w:rPr/>
        </w:r>
      </w:ins>
      <w:ins w:id="1998" w:author="Unknown Author" w:date="2023-06-10T18:07:40Z">
        <w:commentRangeEnd w:id="17"/>
        <w:r>
          <w:commentReference w:id="17"/>
        </w:r>
        <w:r>
          <w:rPr/>
        </w:r>
      </w:ins>
      <w:ins w:id="1999" w:author="Unknown Author" w:date="2023-06-10T18:07:40Z">
        <w:commentRangeEnd w:id="16"/>
        <w:r>
          <w:commentReference w:id="16"/>
        </w:r>
        <w:commentRangeEnd w:id="15"/>
        <w:r>
          <w:commentReference w:id="15"/>
        </w:r>
        <w:r>
          <w:rPr/>
        </w:r>
      </w:ins>
    </w:p>
    <w:p>
      <w:pPr>
        <w:pStyle w:val="TextBody"/>
        <w:rPr>
          <w:del w:id="2002" w:author="Unknown Author" w:date="2023-06-10T18:07:40Z"/>
        </w:rPr>
      </w:pPr>
      <w:del w:id="2001" w:author="Unknown Author" w:date="2023-06-10T18:07:40Z">
        <w:r>
          <w:rPr/>
          <w:drawing>
            <wp:inline distT="0" distB="0" distL="114935" distR="114935">
              <wp:extent cx="5943600" cy="5055870"/>
              <wp:effectExtent l="0" t="0" r="0" b="0"/>
              <wp:docPr id="2" name="Image7" descr="Figure 1: Inclusion scheme for the SIMMUN and INCOV cohorts, and analysis strate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 descr="Figure 1: Inclusion scheme for the SIMMUN and INCOV cohorts, and analysis strategy."/>
                      <pic:cNvPicPr>
                        <a:picLocks noChangeAspect="1" noChangeArrowheads="1"/>
                      </pic:cNvPicPr>
                    </pic:nvPicPr>
                    <pic:blipFill>
                      <a:blip r:embed="rId24"/>
                      <a:stretch>
                        <a:fillRect/>
                      </a:stretch>
                    </pic:blipFill>
                    <pic:spPr bwMode="auto">
                      <a:xfrm>
                        <a:off x="0" y="0"/>
                        <a:ext cx="5943600" cy="5055870"/>
                      </a:xfrm>
                      <a:prstGeom prst="rect">
                        <a:avLst/>
                      </a:prstGeom>
                    </pic:spPr>
                  </pic:pic>
                </a:graphicData>
              </a:graphic>
            </wp:inline>
          </w:drawing>
        </w:r>
      </w:del>
    </w:p>
    <w:p>
      <w:pPr>
        <w:pStyle w:val="ImageCaption"/>
        <w:rPr>
          <w:del w:id="2004" w:author="Unknown Author" w:date="2023-06-10T18:07:40Z"/>
        </w:rPr>
      </w:pPr>
      <w:del w:id="2003" w:author="Unknown Author" w:date="2023-06-10T18:07:40Z">
        <w:r>
          <w:rPr/>
          <w:delText>Figure 1: Inclusion scheme for the SIMMUN and INCOV cohorts, and analysis strategy.</w:delText>
        </w:r>
      </w:del>
    </w:p>
    <w:p>
      <w:pPr>
        <w:pStyle w:val="TextBody"/>
        <w:rPr>
          <w:b/>
          <w:b/>
          <w:bCs/>
          <w:del w:id="2005" w:author="Katharina Huefner" w:date="2023-06-09T15:54:00Z"/>
        </w:rPr>
      </w:pPr>
      <w:r>
        <w:rPr/>
        <w:drawing>
          <wp:inline distT="0" distB="0" distL="0" distR="0">
            <wp:extent cx="5943600" cy="5055870"/>
            <wp:effectExtent l="0" t="0" r="0" b="0"/>
            <wp:docPr id="3" name="Image6" descr="Figure 1: Inclusion scheme for the SIMMUN and INCOV cohorts, and analysis strate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6" descr="Figure 1: Inclusion scheme for the SIMMUN and INCOV cohorts, and analysis strategy."/>
                    <pic:cNvPicPr>
                      <a:picLocks noChangeAspect="1" noChangeArrowheads="1"/>
                    </pic:cNvPicPr>
                  </pic:nvPicPr>
                  <pic:blipFill>
                    <a:blip r:embed="rId25"/>
                    <a:stretch>
                      <a:fillRect/>
                    </a:stretch>
                  </pic:blipFill>
                  <pic:spPr bwMode="auto">
                    <a:xfrm>
                      <a:off x="0" y="0"/>
                      <a:ext cx="5943600" cy="5055870"/>
                    </a:xfrm>
                    <a:prstGeom prst="rect">
                      <a:avLst/>
                    </a:prstGeom>
                  </pic:spPr>
                </pic:pic>
              </a:graphicData>
            </a:graphic>
          </wp:inline>
        </w:drawing>
      </w:r>
    </w:p>
    <w:p>
      <w:pPr>
        <w:pStyle w:val="ImageCaption"/>
        <w:rPr>
          <w:del w:id="2007" w:author="Katharina Huefner" w:date="2023-06-09T15:54:00Z"/>
        </w:rPr>
      </w:pPr>
      <w:del w:id="2006" w:author="Katharina Huefner" w:date="2023-06-09T15:54:00Z">
        <w:r>
          <w:rPr/>
          <w:delText>Figure 1: Inclusion scheme for the SIMMUN and INCOV cohorts, and analysis strategy.</w:delText>
        </w:r>
      </w:del>
    </w:p>
    <w:p>
      <w:pPr>
        <w:pStyle w:val="TextBody"/>
        <w:rPr/>
      </w:pPr>
      <w:ins w:id="2008" w:author="Unknown Author" w:date="2023-06-10T18:07:40Z">
        <w:r>
          <w:rPr>
            <w:b/>
            <w:bCs/>
          </w:rPr>
          <w:t>Supplementary Figure S1. Inclusion scheme for the SIMMUN and INCOV cohorts, and analysis strategy.</w:t>
        </w:r>
      </w:ins>
    </w:p>
    <w:p>
      <w:pPr>
        <w:pStyle w:val="TextBody"/>
        <w:rPr/>
      </w:pPr>
      <w:r>
        <w:rPr>
          <w:i/>
          <w:iCs/>
        </w:rPr>
        <w:t>Sampling timepoints in the INCOV cohort: acute: median 10 days, sub-acute: median 14 days, recovery: median 64 days after diagnosis of SARS-CoV-2 infection via PCR.</w:t>
      </w:r>
    </w:p>
    <w:p>
      <w:pPr>
        <w:pStyle w:val="TextBody"/>
        <w:rPr/>
      </w:pPr>
      <w:r>
        <w:rPr>
          <w:i/>
          <w:iCs/>
        </w:rPr>
        <w:t>TRP: tryptophan; KYN: kynurenine; PHE: phenylalanine; TYR: tyrosine; KYN/TRP: kynurenine/tryptophan ratio; PHE/TYR: phenylalanine/tyrosine ratio; NLR: neutrophil - leukocyte ratio; QUIN: quinolinic acid; 5-HT: serotonin; DA: dopamine; Ab: antibody; IL6: interleukin-6; IL10: interleukin-10; TNF: tumor-necrosis factor alpha; IFNG: interferon gamma.</w:t>
      </w:r>
    </w:p>
    <w:p>
      <w:pPr>
        <w:pStyle w:val="CaptionedFigure"/>
        <w:rPr>
          <w:del w:id="2011" w:author="Unknown Author" w:date="2023-06-10T18:07:40Z"/>
        </w:rPr>
      </w:pPr>
      <w:del w:id="2010" w:author="Unknown Author" w:date="2023-06-10T18:07:40Z">
        <w:r>
          <w:rPr/>
        </w:r>
      </w:del>
    </w:p>
    <w:p>
      <w:pPr>
        <w:pStyle w:val="CaptionedFigure"/>
        <w:rPr>
          <w:del w:id="2013" w:author="Katharina Huefner" w:date="2023-06-09T15:54:00Z"/>
        </w:rPr>
      </w:pPr>
      <w:del w:id="2012" w:author="Katharina Huefner" w:date="2023-06-09T15:54:00Z">
        <w:r>
          <w:rPr/>
        </w:r>
      </w:del>
    </w:p>
    <w:p>
      <w:pPr>
        <w:pStyle w:val="CaptionedFigure"/>
        <w:rPr/>
      </w:pPr>
      <w:r>
        <w:rPr/>
        <w:drawing>
          <wp:inline distT="0" distB="0" distL="0" distR="0">
            <wp:extent cx="5943600" cy="4624070"/>
            <wp:effectExtent l="0" t="0" r="0" b="0"/>
            <wp:docPr id="4" name="Image1" descr="Figure 2: Consistency of the PSS-4 mental stress, HADS depression and HADS anxiety psychometric tools in the SIMMUN coh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Figure 2: Consistency of the PSS-4 mental stress, HADS depression and HADS anxiety psychometric tools in the SIMMUN cohort."/>
                    <pic:cNvPicPr>
                      <a:picLocks noChangeAspect="1" noChangeArrowheads="1"/>
                    </pic:cNvPicPr>
                  </pic:nvPicPr>
                  <pic:blipFill>
                    <a:blip r:embed="rId26"/>
                    <a:stretch>
                      <a:fillRect/>
                    </a:stretch>
                  </pic:blipFill>
                  <pic:spPr bwMode="auto">
                    <a:xfrm>
                      <a:off x="0" y="0"/>
                      <a:ext cx="5943600" cy="4624070"/>
                    </a:xfrm>
                    <a:prstGeom prst="rect">
                      <a:avLst/>
                    </a:prstGeom>
                  </pic:spPr>
                </pic:pic>
              </a:graphicData>
            </a:graphic>
          </wp:inline>
        </w:drawing>
      </w:r>
    </w:p>
    <w:p>
      <w:pPr>
        <w:pStyle w:val="TextBody"/>
        <w:rPr>
          <w:del w:id="2015" w:author="Unknown Author" w:date="2023-06-10T18:07:40Z"/>
        </w:rPr>
      </w:pPr>
      <w:del w:id="2014" w:author="Unknown Author" w:date="2023-06-10T18:07:40Z">
        <w:r>
          <w:rPr/>
          <w:delText>Figure 2: Consistency of the PSS-4 mental stress, HADS depression and HADS anxiety psychometric tools in the SIMMUN cohort.</w:delText>
        </w:r>
      </w:del>
    </w:p>
    <w:p>
      <w:pPr>
        <w:pStyle w:val="TextBody"/>
        <w:rPr>
          <w:del w:id="2017" w:author="Katharina Huefner" w:date="2023-06-09T15:54:00Z"/>
        </w:rPr>
      </w:pPr>
      <w:del w:id="2016" w:author="Katharina Huefner" w:date="2023-06-09T15:54:00Z">
        <w:r>
          <w:rPr/>
          <w:delText>Figure 2: Consistency of the PSS-4 mental stress, HADS depression and HADS anxiety psychometric tools in the SIMMUN cohort.</w:delText>
        </w:r>
      </w:del>
    </w:p>
    <w:p>
      <w:pPr>
        <w:pStyle w:val="TextBody"/>
        <w:rPr/>
      </w:pPr>
      <w:r>
        <w:rPr>
          <w:b/>
          <w:bCs/>
        </w:rPr>
        <w:t>Supplementary Figure S2. Consistency of the PSS-4 mental stress, HADS depression and HADS anxiety psychometric tools in the SIMMUN cohort.</w:t>
      </w:r>
    </w:p>
    <w:p>
      <w:pPr>
        <w:pStyle w:val="TextBody"/>
        <w:rPr/>
      </w:pPr>
      <w:r>
        <w:rPr>
          <w:i/>
          <w:iCs/>
        </w:rPr>
        <w:t>(A) Assessment of tau-equivalence of the HADS (hospital anxiety and depression scale) depression and anxiety tool by three-dimensional factor analysis. Loadings for the first two major factors are presented. Each point represents a single HADS item. Percentages of total dataset variance associated with the factors are indicated in the plot axes. Note: tau equivalence implicates equal loadings of each HADS items for all factors. In case of tau equivalence, proximity of the items to the diagonal of the plot (orange dashed line) is expected.</w:t>
      </w:r>
    </w:p>
    <w:p>
      <w:pPr>
        <w:pStyle w:val="TextBody"/>
        <w:rPr/>
      </w:pPr>
      <w:r>
        <w:rPr>
          <w:i/>
          <w:iCs/>
        </w:rPr>
        <w:t xml:space="preserve">(B) Consistency of the HADS depression, HADS anxiety and PSS-4 (perceived stress scale, 4 item) psychometric tools determined by McDonald’s </w:t>
      </w:r>
      <w:r>
        <w:rPr/>
      </w:r>
      <m:oMath xmlns:m="http://schemas.openxmlformats.org/officeDocument/2006/math">
        <m:r>
          <w:rPr>
            <w:rFonts w:ascii="Cambria Math" w:hAnsi="Cambria Math"/>
          </w:rPr>
          <m:t xml:space="preserve">ω</m:t>
        </m:r>
      </m:oMath>
      <w:r>
        <w:rPr>
          <w:i/>
          <w:iCs/>
        </w:rPr>
        <w:t xml:space="preserve"> metric.</w:t>
      </w:r>
    </w:p>
    <w:p>
      <w:pPr>
        <w:pStyle w:val="Normal"/>
        <w:rPr/>
      </w:pPr>
      <w:r>
        <w:rPr/>
      </w:r>
      <w:r>
        <w:br w:type="page"/>
      </w:r>
    </w:p>
    <w:p>
      <w:pPr>
        <w:pStyle w:val="CaptionedFigure"/>
        <w:rPr/>
      </w:pPr>
      <w:r>
        <w:rPr/>
        <w:drawing>
          <wp:inline distT="0" distB="0" distL="0" distR="0">
            <wp:extent cx="5943600" cy="3632200"/>
            <wp:effectExtent l="0" t="0" r="0" b="0"/>
            <wp:docPr id="5" name="Image2" descr="Figure 3: Root mean square error and R2 statistics for multi-parameter linear models of readouts of the kynurenine and catecholamine pathway activity in the SIMMUN coh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Figure 3: Root mean square error and R2 statistics for multi-parameter linear models of readouts of the kynurenine and catecholamine pathway activity in the SIMMUN cohort."/>
                    <pic:cNvPicPr>
                      <a:picLocks noChangeAspect="1" noChangeArrowheads="1"/>
                    </pic:cNvPicPr>
                  </pic:nvPicPr>
                  <pic:blipFill>
                    <a:blip r:embed="rId27"/>
                    <a:stretch>
                      <a:fillRect/>
                    </a:stretch>
                  </pic:blipFill>
                  <pic:spPr bwMode="auto">
                    <a:xfrm>
                      <a:off x="0" y="0"/>
                      <a:ext cx="5943600" cy="3632200"/>
                    </a:xfrm>
                    <a:prstGeom prst="rect">
                      <a:avLst/>
                    </a:prstGeom>
                  </pic:spPr>
                </pic:pic>
              </a:graphicData>
            </a:graphic>
          </wp:inline>
        </w:drawing>
      </w:r>
    </w:p>
    <w:p>
      <w:pPr>
        <w:pStyle w:val="TextBody"/>
        <w:rPr>
          <w:del w:id="2021" w:author="Unknown Author" w:date="2023-06-10T18:07:40Z"/>
        </w:rPr>
      </w:pPr>
      <w:del w:id="2018" w:author="Unknown Author" w:date="2023-06-10T18:07:40Z">
        <w:r>
          <w:rPr/>
          <w:delText>Figure 3: Root mean square error and R</w:delText>
        </w:r>
      </w:del>
      <w:del w:id="2019" w:author="Unknown Author" w:date="2023-06-10T18:07:40Z">
        <w:r>
          <w:rPr>
            <w:vertAlign w:val="superscript"/>
          </w:rPr>
          <w:delText>2</w:delText>
        </w:r>
      </w:del>
      <w:del w:id="2020" w:author="Unknown Author" w:date="2023-06-10T18:07:40Z">
        <w:r>
          <w:rPr/>
          <w:delText xml:space="preserve"> statistics for multi-parameter linear models of readouts of the kynurenine and catecholamine pathway activity in the SIMMUN cohort.</w:delText>
        </w:r>
      </w:del>
    </w:p>
    <w:p>
      <w:pPr>
        <w:pStyle w:val="TextBody"/>
        <w:rPr>
          <w:del w:id="2025" w:author="Katharina Huefner" w:date="2023-06-09T15:54:00Z"/>
        </w:rPr>
      </w:pPr>
      <w:del w:id="2022" w:author="Katharina Huefner" w:date="2023-06-09T15:54:00Z">
        <w:r>
          <w:rPr/>
          <w:delText>Figure 3: Root mean square error and R</w:delText>
        </w:r>
      </w:del>
      <w:del w:id="2023" w:author="Katharina Huefner" w:date="2023-06-09T15:54:00Z">
        <w:r>
          <w:rPr>
            <w:vertAlign w:val="superscript"/>
          </w:rPr>
          <w:delText>2</w:delText>
        </w:r>
      </w:del>
      <w:del w:id="2024" w:author="Katharina Huefner" w:date="2023-06-09T15:54:00Z">
        <w:r>
          <w:rPr/>
          <w:delText xml:space="preserve"> statistics for multi-parameter linear models of readouts of the kynurenine and catecholamine pathway activity in the SIMMUN cohort.</w:delText>
        </w:r>
      </w:del>
    </w:p>
    <w:p>
      <w:pPr>
        <w:pStyle w:val="TextBody"/>
        <w:rPr/>
      </w:pPr>
      <w:r>
        <w:rPr>
          <w:b/>
          <w:bCs/>
        </w:rPr>
        <w:t>Supplementary Figure S3. Root mean square error and R</w:t>
      </w:r>
      <w:r>
        <w:rPr>
          <w:b/>
          <w:bCs/>
          <w:vertAlign w:val="superscript"/>
        </w:rPr>
        <w:t>2</w:t>
      </w:r>
      <w:r>
        <w:rPr>
          <w:b/>
          <w:bCs/>
        </w:rPr>
        <w:t xml:space="preserve"> statistics for multi-parameter linear models of readouts of the kynurenine and catecholamine pathway activity in the SIMMUN cohort.</w:t>
      </w:r>
    </w:p>
    <w:p>
      <w:pPr>
        <w:pStyle w:val="TextBody"/>
        <w:rPr/>
      </w:pPr>
      <w:r>
        <w:rPr>
          <w:i/>
          <w:iCs/>
        </w:rPr>
        <w:t xml:space="preserve">Multi-parameter linear regression models of </w:t>
      </w:r>
      <w:ins w:id="2026" w:author="Unknown Author" w:date="2023-06-10T18:07:40Z">
        <w:r>
          <w:rPr>
            <w:i/>
            <w:iCs/>
          </w:rPr>
          <w:t>serumplasma levels of tryptophan (TRP), kynurenine (KYN), kynurenine/tryptophan ratio (KYN/TRP), phenylalanine (PHE), tyrosine (TYR) and phenylalanine/tyrosine ratio (PHE/TRP) in the SIMMUN models were optimized by backwards elimination and their reproducibility was tested by cross-validation (CV, 10 folds). Values of root mean square error (RMSE, A) and R</w:t>
        </w:r>
      </w:ins>
      <w:r>
        <w:rPr>
          <w:i/>
          <w:iCs/>
          <w:vertAlign w:val="superscript"/>
        </w:rPr>
        <w:t>2</w:t>
      </w:r>
      <w:r>
        <w:rPr>
          <w:i/>
          <w:iCs/>
        </w:rPr>
        <w:t xml:space="preserve"> (B) in the training data set and CV are plotted.</w:t>
      </w:r>
    </w:p>
    <w:p>
      <w:pPr>
        <w:pStyle w:val="Normal"/>
        <w:rPr/>
      </w:pPr>
      <w:r>
        <w:rPr/>
      </w:r>
      <w:r>
        <w:br w:type="page"/>
      </w:r>
    </w:p>
    <w:p>
      <w:pPr>
        <w:pStyle w:val="CaptionedFigure"/>
        <w:rPr/>
      </w:pPr>
      <w:commentRangeStart w:id="18"/>
      <w:r>
        <w:rPr/>
        <w:drawing>
          <wp:inline distT="0" distB="0" distL="0" distR="0">
            <wp:extent cx="5943600" cy="7596505"/>
            <wp:effectExtent l="0" t="0" r="0" b="0"/>
            <wp:docPr id="6" name="Image3" descr="Figure 4: Effects of age, serum inflammatory markers neopterin and neutrophil-lymphocyte ratio, mental stress, depression and SARS-CoV-2 infection on tryptophan, kynurenine and kynurenine/tryptophan ratio in the SIMMUN coh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Figure 4: Effects of age, serum inflammatory markers neopterin and neutrophil-lymphocyte ratio, mental stress, depression and SARS-CoV-2 infection on tryptophan, kynurenine and kynurenine/tryptophan ratio in the SIMMUN cohort."/>
                    <pic:cNvPicPr>
                      <a:picLocks noChangeAspect="1" noChangeArrowheads="1"/>
                    </pic:cNvPicPr>
                  </pic:nvPicPr>
                  <pic:blipFill>
                    <a:blip r:embed="rId28"/>
                    <a:stretch>
                      <a:fillRect/>
                    </a:stretch>
                  </pic:blipFill>
                  <pic:spPr bwMode="auto">
                    <a:xfrm>
                      <a:off x="0" y="0"/>
                      <a:ext cx="5943600" cy="7596505"/>
                    </a:xfrm>
                    <a:prstGeom prst="rect">
                      <a:avLst/>
                    </a:prstGeom>
                  </pic:spPr>
                </pic:pic>
              </a:graphicData>
            </a:graphic>
          </wp:inline>
        </w:drawing>
      </w:r>
      <w:ins w:id="2027" w:author="Unknown Author" w:date="2023-06-10T18:07:40Z">
        <w:commentRangeEnd w:id="18"/>
        <w:r>
          <w:commentReference w:id="18"/>
        </w:r>
        <w:r>
          <w:rPr/>
        </w:r>
      </w:ins>
    </w:p>
    <w:p>
      <w:pPr>
        <w:pStyle w:val="TextBody"/>
        <w:rPr>
          <w:del w:id="2029" w:author="Unknown Author" w:date="2023-06-10T18:07:40Z"/>
        </w:rPr>
      </w:pPr>
      <w:del w:id="2028" w:author="Unknown Author" w:date="2023-06-10T18:07:40Z">
        <w:r>
          <w:rPr/>
          <w:delText>Figure 4: Effects of age, serum inflammatory markers neopterin and neutrophil-lymphocyte ratio, mental stress, depression and SARS-CoV-2 infection on tryptophan, kynurenine and kynurenine/tryptophan ratio in the SIMMUN cohort.</w:delText>
        </w:r>
      </w:del>
    </w:p>
    <w:p>
      <w:pPr>
        <w:pStyle w:val="TextBody"/>
        <w:rPr>
          <w:del w:id="2031" w:author="Katharina Huefner" w:date="2023-06-09T15:54:00Z"/>
        </w:rPr>
      </w:pPr>
      <w:del w:id="2030" w:author="Katharina Huefner" w:date="2023-06-09T15:54:00Z">
        <w:r>
          <w:rPr/>
          <w:delText>Figure 4: Effects of age, serum inflammatory markers neopterin and neutrophil-lymphocyte ratio, mental stress, depression and SARS-CoV-2 infection on tryptophan, kynurenine and kynurenine/tryptophan ratio in the SIMMUN cohort.</w:delText>
        </w:r>
      </w:del>
    </w:p>
    <w:p>
      <w:pPr>
        <w:pStyle w:val="TextBody"/>
        <w:rPr/>
      </w:pPr>
      <w:r>
        <w:rPr>
          <w:b/>
          <w:bCs/>
        </w:rPr>
        <w:t>Supplementary Figure S4. Effects of age, serum inflammatory markers neopterin and neutrophil-lymphocyte ratio, mental stress, depression and SARS-CoV-2 infection on tryptophan, kynurenine and kynurenine/tryptophan ratio in the SIMMUN cohort.</w:t>
      </w:r>
    </w:p>
    <w:p>
      <w:pPr>
        <w:pStyle w:val="TextBody"/>
        <w:rPr/>
      </w:pPr>
      <w:r>
        <w:rPr>
          <w:i/>
          <w:iCs/>
        </w:rPr>
        <w:t xml:space="preserve">Age, systemic inflammatory markers: neopterin (NEO), neutrophil/lymphocyte ratio (NLR), SARS-CoV-2 infection status, clinically relevant symptoms of depression (hospital anxiety and depression scale [HADS] </w:t>
      </w:r>
      <w:r>
        <w:rPr>
          <w:i/>
          <w:iCs/>
          <w:u w:val="single"/>
        </w:rPr>
        <w:t>&gt;</w:t>
      </w:r>
      <w:r>
        <w:rPr>
          <w:i/>
          <w:iCs/>
        </w:rPr>
        <w:t xml:space="preserve"> 8 points) and mental stress scoring (perceived stress scale, 4 item [PSS-4]) were identified as significant determinants of </w:t>
      </w:r>
      <w:ins w:id="2032" w:author="Unknown Author" w:date="2023-06-10T18:07:40Z">
        <w:r>
          <w:rPr>
            <w:i/>
            <w:iCs/>
          </w:rPr>
          <w:t xml:space="preserve">serrumplasma levels of tryptophan (TRP), kynurenine (KYN) and kynurenine/tryptophan ratio (KYN/TRP). Their association with </w:t>
        </w:r>
      </w:ins>
      <w:ins w:id="2033" w:author="Unknown Author" w:date="2023-06-10T18:07:40Z">
        <w:r>
          <w:rPr>
            <w:i/>
            <w:iCs/>
          </w:rPr>
          <w:t>serumplasma concentrations of these metabolites was investigated by correlation analysis and statistical hypothesis testing.</w:t>
        </w:r>
      </w:ins>
    </w:p>
    <w:p>
      <w:pPr>
        <w:pStyle w:val="TextBody"/>
        <w:rPr/>
      </w:pPr>
      <w:r>
        <w:rPr>
          <w:i/>
          <w:iCs/>
        </w:rPr>
        <w:t>(A, B) Correlation of the metabolite levels and the numeric explanatory factors of interest was assessed by Pearson’s test corrected for multiple testing by the false discovery rate method. (A) Correlation coefficients are presented in a bubble plot with point size and color corresponding to values of correlation coefficients (r); points are labeled with their r values, significant effects are highlighted in bold. (B) Scatter plots of plasma concentrations of NEO, TRP, KYN and KYN/TRP. Points represent single observations, fitted linear trends with 95% confidence intervals are visualized as blue lines with gray ribbons. Correlation coefficients with 95% confidence intervals and p values are displayed in the plot captions.</w:t>
      </w:r>
    </w:p>
    <w:p>
      <w:pPr>
        <w:pStyle w:val="TextBody"/>
        <w:rPr/>
      </w:pPr>
      <w:r>
        <w:rPr>
          <w:i/>
          <w:iCs/>
        </w:rPr>
        <w:t>(C) Levels of the metabolite levels were compared between infected and uninfected participants, and between participants with and without clinically relevant symptoms of depression by two-tailed T test with Cohen’s d effect size statistic. P values were corrected for multiple testing with the false discovery rate method. Medians with interquartile ranges (IQR) are represented by boxes, whiskers span over 150% IQR, single observations are depicted as points. Effect sizes and p values are displayed in the plot captions. Numbers of observations are indicated in the X axes.</w:t>
      </w:r>
    </w:p>
    <w:p>
      <w:pPr>
        <w:pStyle w:val="Normal"/>
        <w:rPr/>
      </w:pPr>
      <w:r>
        <w:rPr/>
      </w:r>
      <w:r>
        <w:br w:type="page"/>
      </w:r>
    </w:p>
    <w:p>
      <w:pPr>
        <w:pStyle w:val="CaptionedFigure"/>
        <w:rPr/>
      </w:pPr>
      <w:commentRangeStart w:id="19"/>
      <w:r>
        <w:rPr/>
        <w:drawing>
          <wp:inline distT="0" distB="0" distL="0" distR="0">
            <wp:extent cx="5943600" cy="5943600"/>
            <wp:effectExtent l="0" t="0" r="0" b="0"/>
            <wp:docPr id="7" name="Image4" descr="Figure 5: Effects of age, serum inflammatory marker neopterin and SARS-CoV-2 infection on phenylalanine, tyrosine and phenylalanine/tyrosine ratio in the SIMMUN coh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Figure 5: Effects of age, serum inflammatory marker neopterin and SARS-CoV-2 infection on phenylalanine, tyrosine and phenylalanine/tyrosine ratio in the SIMMUN cohort."/>
                    <pic:cNvPicPr>
                      <a:picLocks noChangeAspect="1" noChangeArrowheads="1"/>
                    </pic:cNvPicPr>
                  </pic:nvPicPr>
                  <pic:blipFill>
                    <a:blip r:embed="rId29"/>
                    <a:stretch>
                      <a:fillRect/>
                    </a:stretch>
                  </pic:blipFill>
                  <pic:spPr bwMode="auto">
                    <a:xfrm>
                      <a:off x="0" y="0"/>
                      <a:ext cx="5943600" cy="5943600"/>
                    </a:xfrm>
                    <a:prstGeom prst="rect">
                      <a:avLst/>
                    </a:prstGeom>
                  </pic:spPr>
                </pic:pic>
              </a:graphicData>
            </a:graphic>
          </wp:inline>
        </w:drawing>
      </w:r>
      <w:ins w:id="2034" w:author="Unknown Author" w:date="2023-06-10T18:07:40Z">
        <w:commentRangeEnd w:id="19"/>
        <w:r>
          <w:commentReference w:id="19"/>
        </w:r>
        <w:r>
          <w:rPr/>
        </w:r>
      </w:ins>
    </w:p>
    <w:p>
      <w:pPr>
        <w:pStyle w:val="TextBody"/>
        <w:rPr>
          <w:del w:id="2036" w:author="Unknown Author" w:date="2023-06-10T18:07:40Z"/>
        </w:rPr>
      </w:pPr>
      <w:del w:id="2035" w:author="Unknown Author" w:date="2023-06-10T18:07:40Z">
        <w:r>
          <w:rPr/>
          <w:delText>Figure 5: Effects of age, serum inflammatory marker neopterin and SARS-CoV-2 infection on phenylalanine, tyrosine and phenylalanine/tyrosine ratio in the SIMMUN cohort.</w:delText>
        </w:r>
      </w:del>
    </w:p>
    <w:p>
      <w:pPr>
        <w:pStyle w:val="TextBody"/>
        <w:rPr>
          <w:del w:id="2038" w:author="Katharina Huefner" w:date="2023-06-09T15:54:00Z"/>
        </w:rPr>
      </w:pPr>
      <w:del w:id="2037" w:author="Katharina Huefner" w:date="2023-06-09T15:54:00Z">
        <w:r>
          <w:rPr/>
          <w:delText>Figure 5: Effects of age, serum inflammatory marker neopterin and SARS-CoV-2 infection on phenylalanine, tyrosine and phenylalanine/tyrosine ratio in the SIMMUN cohort.</w:delText>
        </w:r>
      </w:del>
    </w:p>
    <w:p>
      <w:pPr>
        <w:pStyle w:val="TextBody"/>
        <w:rPr/>
      </w:pPr>
      <w:r>
        <w:rPr>
          <w:b/>
          <w:bCs/>
        </w:rPr>
        <w:t>Supplementary Figure S5. Effects of age, serum inflammatory marker neopterin and SARS-CoV-2 infection on phenylalanine, tyrosine and phenylalanine/tyrosine ratio in the SIMMUN cohort.</w:t>
      </w:r>
    </w:p>
    <w:p>
      <w:pPr>
        <w:pStyle w:val="TextBody"/>
        <w:rPr/>
      </w:pPr>
      <w:r>
        <w:rPr>
          <w:i/>
          <w:iCs/>
        </w:rPr>
        <w:t xml:space="preserve">Age, the systemic inflammatory marker neopterin (NEO), and SARS-CoV-2 infection status were identified as significant determinants of </w:t>
      </w:r>
      <w:ins w:id="2039" w:author="Unknown Author" w:date="2023-06-10T18:07:40Z">
        <w:r>
          <w:rPr>
            <w:i/>
            <w:iCs/>
          </w:rPr>
          <w:t xml:space="preserve">serumplasma levels of phenylalanine (PHE), tyrosine (TYR) and phenylalanine/tyrosine ratio (PHE/TYR). Their association with </w:t>
        </w:r>
      </w:ins>
      <w:ins w:id="2040" w:author="Unknown Author" w:date="2023-06-10T18:07:40Z">
        <w:r>
          <w:rPr>
            <w:i/>
            <w:iCs/>
          </w:rPr>
          <w:t>serumplasma concentrations of these metabolites was investigated by correlation analysis and statistical hypothesis testing.</w:t>
        </w:r>
      </w:ins>
    </w:p>
    <w:p>
      <w:pPr>
        <w:pStyle w:val="TextBody"/>
        <w:rPr/>
      </w:pPr>
      <w:r>
        <w:rPr>
          <w:i/>
          <w:iCs/>
        </w:rPr>
        <w:t>(A, B) Correlation of the metabolite levels and the numeric explanatory factors of interest was assessed by Pearson’s test corrected for multiple testing by the false discovery rate method. (A) Correlation coefficients are presented in a bubble plot with point size and color corresponding to values of correlation coefficients (r); points are labeled with their r values, significant effects are highlighted in bold. (B) Scatter plots of patient’s age, PHE, TYR and PHE/TYR. Points represent single observations, fitted linear trends with 95% confidence intervals are visualized as blue lines with gray ribbons. Correlation coefficients with 95% confidence intervals and p values are displayed in the plot captions.</w:t>
      </w:r>
    </w:p>
    <w:p>
      <w:pPr>
        <w:pStyle w:val="TextBody"/>
        <w:rPr/>
      </w:pPr>
      <w:r>
        <w:rPr>
          <w:i/>
          <w:iCs/>
        </w:rPr>
        <w:t xml:space="preserve">(C) </w:t>
      </w:r>
      <w:ins w:id="2041" w:author="Unknown Author" w:date="2023-06-10T18:07:40Z">
        <w:r>
          <w:rPr>
            <w:i/>
            <w:iCs/>
          </w:rPr>
          <w:t>MetaboliteLevels of the metabolite levels were compared between infected and uninfected participants by two-tailed T test with Cohen’s d effect size statistic. P values were corrected for multiple testing with the false discovery rate method. Medians with interquartile ranges (IQR) are represented by boxes, whiskers span over 150% IQR, single observations are depicted as points. Effect sizes and p values are displayed in the plot captions. Numbers of observations are indicated in the X axes.</w:t>
        </w:r>
      </w:ins>
    </w:p>
    <w:p>
      <w:pPr>
        <w:pStyle w:val="Normal"/>
        <w:rPr/>
      </w:pPr>
      <w:r>
        <w:rPr/>
      </w:r>
      <w:r>
        <w:br w:type="page"/>
      </w:r>
    </w:p>
    <w:p>
      <w:pPr>
        <w:pStyle w:val="CaptionedFigure"/>
        <w:rPr/>
      </w:pPr>
      <w:r>
        <w:rPr/>
        <w:drawing>
          <wp:inline distT="0" distB="0" distL="0" distR="0">
            <wp:extent cx="5943600" cy="5943600"/>
            <wp:effectExtent l="0" t="0" r="0" b="0"/>
            <wp:docPr id="8" name="Image5" descr="Figure 6: Correlation of metabolites with cytokine markers of inflammation in the INCOV coh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Figure 6: Correlation of metabolites with cytokine markers of inflammation in the INCOV cohort."/>
                    <pic:cNvPicPr>
                      <a:picLocks noChangeAspect="1" noChangeArrowheads="1"/>
                    </pic:cNvPicPr>
                  </pic:nvPicPr>
                  <pic:blipFill>
                    <a:blip r:embed="rId30"/>
                    <a:stretch>
                      <a:fillRect/>
                    </a:stretch>
                  </pic:blipFill>
                  <pic:spPr bwMode="auto">
                    <a:xfrm>
                      <a:off x="0" y="0"/>
                      <a:ext cx="5943600" cy="5943600"/>
                    </a:xfrm>
                    <a:prstGeom prst="rect">
                      <a:avLst/>
                    </a:prstGeom>
                  </pic:spPr>
                </pic:pic>
              </a:graphicData>
            </a:graphic>
          </wp:inline>
        </w:drawing>
      </w:r>
    </w:p>
    <w:p>
      <w:pPr>
        <w:pStyle w:val="TextBody"/>
        <w:rPr>
          <w:del w:id="2043" w:author="Unknown Author" w:date="2023-06-10T18:07:40Z"/>
        </w:rPr>
      </w:pPr>
      <w:del w:id="2042" w:author="Unknown Author" w:date="2023-06-10T18:07:40Z">
        <w:r>
          <w:rPr/>
          <w:delText>Figure 6: Correlation of metabolites with cytokine markers of inflammation in the INCOV cohort.</w:delText>
        </w:r>
      </w:del>
    </w:p>
    <w:p>
      <w:pPr>
        <w:pStyle w:val="TextBody"/>
        <w:rPr>
          <w:del w:id="2045" w:author="Katharina Huefner" w:date="2023-06-09T15:54:00Z"/>
        </w:rPr>
      </w:pPr>
      <w:del w:id="2044" w:author="Katharina Huefner" w:date="2023-06-09T15:54:00Z">
        <w:r>
          <w:rPr/>
          <w:delText>Figure 6: Correlation of metabolites with cytokine markers of inflammation in the INCOV cohort.</w:delText>
        </w:r>
      </w:del>
    </w:p>
    <w:p>
      <w:pPr>
        <w:pStyle w:val="TextBody"/>
        <w:rPr/>
      </w:pPr>
      <w:r>
        <w:rPr>
          <w:b/>
          <w:bCs/>
        </w:rPr>
        <w:t>Supplementary Figure S6. Correlation of metabolites with cytokine markers of inflammation in the INCOV cohort.</w:t>
      </w:r>
    </w:p>
    <w:p>
      <w:pPr>
        <w:pStyle w:val="TextBody"/>
        <w:rPr/>
      </w:pPr>
      <w:r>
        <w:rPr>
          <w:i/>
          <w:iCs/>
        </w:rPr>
        <w:t xml:space="preserve">Plasma levels of metabolites of the </w:t>
      </w:r>
      <w:commentRangeStart w:id="20"/>
      <w:r>
        <w:rPr>
          <w:i/>
          <w:iCs/>
        </w:rPr>
        <w:t xml:space="preserve">serotonin and kynurenine pathways (5-hydroxy tryptamine/serotonin [5-HT], tryptophan [TRP], kynurenine [KYN], quinolinic acid [QUIN]) </w:t>
      </w:r>
      <w:ins w:id="2046" w:author="Unknown Author" w:date="2023-06-10T18:07:40Z">
        <w:r>
          <w:rPr>
            <w:i/>
            <w:iCs/>
          </w:rPr>
        </w:r>
      </w:ins>
      <w:commentRangeEnd w:id="20"/>
      <w:r>
        <w:commentReference w:id="20"/>
      </w:r>
      <w:r>
        <w:rPr>
          <w:i/>
          <w:iCs/>
        </w:rPr>
        <w:t xml:space="preserve">and metabolites of the catecholamine pathway (phenylalanine [PHE], tyrosine [TYR], dopamine 3-O-sulfate [DA sulfate]) were correlated with plasma levels of cytokine markers of inflammation (interleukin-6 [IL6], interleukin-10 [IL10], tumor necrosis factor-alpha [TNF] and interferon-gamma [IFNG]) in uninfected individuals, and during acute (median 10 days), sub-acute (median 14 days) SARS-CoV-2 infection and recovery (median 64 days after SARS-CoV-2 infection diagnosis via PCR). Statistical significance was determined by Spearman’s rank test corrected for multiple testing with the false discovery rate method. Correlation coefficients </w:t>
      </w:r>
      <w:r>
        <w:rPr/>
      </w:r>
      <m:oMath xmlns:m="http://schemas.openxmlformats.org/officeDocument/2006/math">
        <m:r>
          <w:rPr>
            <w:rFonts w:ascii="Cambria Math" w:hAnsi="Cambria Math"/>
          </w:rPr>
          <m:t xml:space="preserve">ρ</m:t>
        </m:r>
      </m:oMath>
      <w:r>
        <w:rPr>
          <w:i/>
          <w:iCs/>
        </w:rPr>
        <w:t xml:space="preserve"> are presented in bubble plots with point size and color corresponding to values of correlation coefficients; points are labeled with their </w:t>
      </w:r>
      <w:r>
        <w:rPr/>
      </w:r>
      <m:oMath xmlns:m="http://schemas.openxmlformats.org/officeDocument/2006/math">
        <m:r>
          <w:rPr>
            <w:rFonts w:ascii="Cambria Math" w:hAnsi="Cambria Math"/>
          </w:rPr>
          <m:t xml:space="preserve">ρ</m:t>
        </m:r>
      </m:oMath>
      <w:r>
        <w:rPr>
          <w:i/>
          <w:iCs/>
        </w:rPr>
        <w:t xml:space="preserve"> values, significant effects are highlighted in bold.</w:t>
      </w:r>
    </w:p>
    <w:p>
      <w:pPr>
        <w:pStyle w:val="Normal"/>
        <w:rPr/>
      </w:pPr>
      <w:r>
        <w:rPr/>
      </w:r>
      <w:bookmarkStart w:id="10" w:name="supplementary-figures"/>
      <w:bookmarkStart w:id="11" w:name="supplementary-figures"/>
      <w:bookmarkEnd w:id="11"/>
      <w:r>
        <w:br w:type="page"/>
      </w:r>
    </w:p>
    <w:p>
      <w:pPr>
        <w:pStyle w:val="Heading1"/>
        <w:rPr/>
      </w:pPr>
      <w:r>
        <w:rPr/>
        <w:t>References</w:t>
      </w:r>
    </w:p>
    <w:p>
      <w:pPr>
        <w:pStyle w:val="Bibliography"/>
        <w:rPr/>
      </w:pPr>
      <w:r>
        <w:rPr/>
        <w:t xml:space="preserve">1. </w:t>
        <w:tab/>
        <w:t xml:space="preserve">R Core Team, Bivand R, Carey VJ, DebRoy S, Eglen S, Guha R, Herbrandt S, Lewin-Koh N, Myatt M, Nelson M, et al. foreign: Read Data Stored by ’Minitab’, ’S’, ’SAS’, ’SPSS’, ’Stata’, ’Systat’, ’Weka’, ’dBase’, ... (2022) </w:t>
      </w:r>
      <w:hyperlink r:id="rId31">
        <w:r>
          <w:rPr>
            <w:rStyle w:val="InternetLink"/>
          </w:rPr>
          <w:t>https://cran.r-project.org/web/packages/foreign/index.html</w:t>
        </w:r>
      </w:hyperlink>
    </w:p>
    <w:p>
      <w:pPr>
        <w:pStyle w:val="Bibliography"/>
        <w:rPr/>
      </w:pPr>
      <w:r>
        <w:rPr/>
        <w:t xml:space="preserve">2. </w:t>
        <w:tab/>
        <w:t xml:space="preserve">Wickham H, Bryan J, Posit P, Kalicinski M, Komarov V, Leitienne C, Colbert B, Hoerl D, Miller E. readxl: Read Excel Files. (2022) </w:t>
      </w:r>
      <w:hyperlink r:id="rId32">
        <w:r>
          <w:rPr>
            <w:rStyle w:val="InternetLink"/>
          </w:rPr>
          <w:t>https://cran.r-project.org/web/packages/readxl/index.html</w:t>
        </w:r>
      </w:hyperlink>
    </w:p>
    <w:p>
      <w:pPr>
        <w:pStyle w:val="Bibliography"/>
        <w:rPr/>
      </w:pPr>
      <w:r>
        <w:rPr/>
        <w:t xml:space="preserve">3. </w:t>
        <w:tab/>
        <w:t xml:space="preserve">Wickham H, Averick M, Bryan J, Chang W, McGowan L, François R, Grolemund G, Hayes A, Henry L, Hester J, et al. Welcome to the Tidyverse. </w:t>
      </w:r>
      <w:r>
        <w:rPr>
          <w:i/>
          <w:iCs/>
        </w:rPr>
        <w:t>Journal of Open Source Software</w:t>
      </w:r>
      <w:r>
        <w:rPr/>
        <w:t xml:space="preserve"> (2019) 4:1686. doi: </w:t>
      </w:r>
      <w:hyperlink r:id="rId33">
        <w:r>
          <w:rPr>
            <w:rStyle w:val="InternetLink"/>
          </w:rPr>
          <w:t>10.21105/joss.01686</w:t>
        </w:r>
      </w:hyperlink>
    </w:p>
    <w:p>
      <w:pPr>
        <w:pStyle w:val="Bibliography"/>
        <w:rPr/>
      </w:pPr>
      <w:r>
        <w:rPr/>
        <w:t xml:space="preserve">4. </w:t>
        <w:tab/>
        <w:t xml:space="preserve">Henry L, Wickham Hadley. rlang: Functions for Base Types and Core R and ’Tidyverse’ Features. (2022) </w:t>
      </w:r>
      <w:hyperlink r:id="rId34">
        <w:r>
          <w:rPr>
            <w:rStyle w:val="InternetLink"/>
          </w:rPr>
          <w:t>https://cran.r-project.org/web/packages/rlang/index.html</w:t>
        </w:r>
      </w:hyperlink>
    </w:p>
    <w:p>
      <w:pPr>
        <w:pStyle w:val="Bibliography"/>
        <w:rPr/>
      </w:pPr>
      <w:r>
        <w:rPr/>
        <w:t xml:space="preserve">5. </w:t>
        <w:tab/>
        <w:t xml:space="preserve">Gagolewski M, Tartanus B. Package ’stringi’. (2021) </w:t>
      </w:r>
      <w:hyperlink r:id="rId35">
        <w:r>
          <w:rPr>
            <w:rStyle w:val="InternetLink"/>
          </w:rPr>
          <w:t>https://cran.r-project.org/web/packages/stringi/index.html http://cran.ism.ac.jp/web/packages/stringi/stringi.pdf</w:t>
        </w:r>
      </w:hyperlink>
    </w:p>
    <w:p>
      <w:pPr>
        <w:pStyle w:val="Bibliography"/>
        <w:rPr/>
      </w:pPr>
      <w:r>
        <w:rPr/>
        <w:t xml:space="preserve">6. </w:t>
        <w:tab/>
        <w:t xml:space="preserve">Kassambara A. rstatix: Pipe-Friendly Framework for Basic Statistical Tests. (2021) </w:t>
      </w:r>
      <w:hyperlink r:id="rId36">
        <w:r>
          <w:rPr>
            <w:rStyle w:val="InternetLink"/>
          </w:rPr>
          <w:t>https://cran.r-project.org/package=rstatix</w:t>
        </w:r>
      </w:hyperlink>
    </w:p>
    <w:p>
      <w:pPr>
        <w:pStyle w:val="Bibliography"/>
        <w:rPr/>
      </w:pPr>
      <w:r>
        <w:rPr/>
        <w:t xml:space="preserve">7. </w:t>
        <w:tab/>
        <w:t xml:space="preserve">Ripley B. MASS: Support Functions and Datasets for Venables and Ripley’s MASS. (2022) </w:t>
      </w:r>
      <w:hyperlink r:id="rId37">
        <w:r>
          <w:rPr>
            <w:rStyle w:val="InternetLink"/>
          </w:rPr>
          <w:t>https://cran.r-project.org/package=MASS</w:t>
        </w:r>
      </w:hyperlink>
    </w:p>
    <w:p>
      <w:pPr>
        <w:pStyle w:val="Bibliography"/>
        <w:rPr/>
      </w:pPr>
      <w:r>
        <w:rPr/>
        <w:t xml:space="preserve">8. </w:t>
        <w:tab/>
        <w:t xml:space="preserve">Kuhn M. Building predictive models in R using the caret package. </w:t>
      </w:r>
      <w:r>
        <w:rPr>
          <w:i/>
          <w:iCs/>
        </w:rPr>
        <w:t>Journal of Statistical Software</w:t>
      </w:r>
      <w:r>
        <w:rPr/>
        <w:t xml:space="preserve"> (2008) 28:1–26. doi: </w:t>
      </w:r>
      <w:hyperlink r:id="rId38">
        <w:r>
          <w:rPr>
            <w:rStyle w:val="InternetLink"/>
          </w:rPr>
          <w:t>10.18637/jss.v028.i05</w:t>
        </w:r>
      </w:hyperlink>
    </w:p>
    <w:p>
      <w:pPr>
        <w:pStyle w:val="Bibliography"/>
        <w:rPr/>
      </w:pPr>
      <w:r>
        <w:rPr/>
        <w:t xml:space="preserve">9. </w:t>
        <w:tab/>
        <w:t xml:space="preserve">Csardi G, Nepusz T. The igraph software package for complex network research. </w:t>
      </w:r>
      <w:r>
        <w:rPr>
          <w:i/>
          <w:iCs/>
        </w:rPr>
        <w:t>InterJournal</w:t>
      </w:r>
      <w:r>
        <w:rPr/>
        <w:t xml:space="preserve"> (2006) Complex Sy:1695. </w:t>
      </w:r>
      <w:hyperlink r:id="rId39">
        <w:r>
          <w:rPr>
            <w:rStyle w:val="InternetLink"/>
          </w:rPr>
          <w:t>https://igraph.org</w:t>
        </w:r>
      </w:hyperlink>
    </w:p>
    <w:p>
      <w:pPr>
        <w:pStyle w:val="Bibliography"/>
        <w:rPr/>
      </w:pPr>
      <w:r>
        <w:rPr/>
        <w:t xml:space="preserve">10. </w:t>
        <w:tab/>
        <w:t xml:space="preserve">Revelle W. Package ’psych’ - Procedures for Psychological, Psychometric and Personality Research. </w:t>
      </w:r>
      <w:r>
        <w:rPr>
          <w:i/>
          <w:iCs/>
        </w:rPr>
        <w:t>R Package</w:t>
      </w:r>
      <w:r>
        <w:rPr/>
        <w:t xml:space="preserve"> (2015)1–358. </w:t>
      </w:r>
      <w:hyperlink r:id="rId40">
        <w:r>
          <w:rPr>
            <w:rStyle w:val="InternetLink"/>
          </w:rPr>
          <w:t>https://cran.r-project.org/web/packages/psych/index.html http://personality-project.org/r/psych-manual.pdf</w:t>
        </w:r>
      </w:hyperlink>
    </w:p>
    <w:p>
      <w:pPr>
        <w:pStyle w:val="Bibliography"/>
        <w:rPr/>
      </w:pPr>
      <w:r>
        <w:rPr/>
        <w:t xml:space="preserve">11. </w:t>
        <w:tab/>
        <w:t xml:space="preserve">Wickham Hadley. </w:t>
      </w:r>
      <w:r>
        <w:rPr>
          <w:i/>
          <w:iCs/>
        </w:rPr>
        <w:t>ggplot2: Elegant Graphics for Data Analysis</w:t>
      </w:r>
      <w:r>
        <w:rPr/>
        <w:t xml:space="preserve">. 1st ed. New York: Springer-Verlag (2016). </w:t>
      </w:r>
      <w:hyperlink r:id="rId41">
        <w:r>
          <w:rPr>
            <w:rStyle w:val="InternetLink"/>
          </w:rPr>
          <w:t>https://ggplot2.tidyverse.org</w:t>
        </w:r>
      </w:hyperlink>
    </w:p>
    <w:p>
      <w:pPr>
        <w:pStyle w:val="Bibliography"/>
        <w:rPr/>
      </w:pPr>
      <w:r>
        <w:rPr/>
        <w:t xml:space="preserve">12. </w:t>
        <w:tab/>
        <w:t xml:space="preserve">Briatte F, Bojanowski M, Canouil M, Charlop-Powers Z, Fisher JC, Johnson K, Rinker T. ggnetwork: Geometries to Plot Networks with ’ggplot2’. (2021) </w:t>
      </w:r>
      <w:hyperlink r:id="rId42">
        <w:r>
          <w:rPr>
            <w:rStyle w:val="InternetLink"/>
          </w:rPr>
          <w:t>https://cran.r-project.org/package=ggnetwork</w:t>
        </w:r>
      </w:hyperlink>
    </w:p>
    <w:p>
      <w:pPr>
        <w:pStyle w:val="Bibliography"/>
        <w:rPr/>
      </w:pPr>
      <w:r>
        <w:rPr/>
        <w:t xml:space="preserve">13. </w:t>
        <w:tab/>
        <w:t xml:space="preserve">Wilke CO. </w:t>
      </w:r>
      <w:r>
        <w:rPr>
          <w:i/>
          <w:iCs/>
        </w:rPr>
        <w:t>Fundamentals of Data Visualization: A Primer on Making Informative and Compelling Figures</w:t>
      </w:r>
      <w:r>
        <w:rPr/>
        <w:t>. 1st ed. Sebastopol: O’Reilly Media (2019).</w:t>
      </w:r>
      <w:bookmarkStart w:id="12" w:name="ref-Wilke2019"/>
      <w:bookmarkEnd w:id="12"/>
    </w:p>
    <w:p>
      <w:pPr>
        <w:pStyle w:val="Bibliography"/>
        <w:rPr/>
      </w:pPr>
      <w:r>
        <w:rPr/>
        <w:t xml:space="preserve">14. </w:t>
        <w:tab/>
        <w:t xml:space="preserve">Gohel D. flextable: Functions for Tabular Reporting. (2022) </w:t>
      </w:r>
      <w:hyperlink r:id="rId43">
        <w:r>
          <w:rPr>
            <w:rStyle w:val="InternetLink"/>
          </w:rPr>
          <w:t>https://cran.r-project.org/web/packages/flextable/index.html</w:t>
        </w:r>
      </w:hyperlink>
    </w:p>
    <w:p>
      <w:pPr>
        <w:pStyle w:val="Bibliography"/>
        <w:rPr/>
      </w:pPr>
      <w:r>
        <w:rPr/>
        <w:t xml:space="preserve">15. </w:t>
        <w:tab/>
        <w:t xml:space="preserve">Allaire J, Xie Y, McPherson J, Luraschi J, Ushey K, Atkins A, Wickham H, Cheng J. rmarkdown: Dynamic Documents for R. (2022) </w:t>
      </w:r>
      <w:hyperlink r:id="rId44">
        <w:r>
          <w:rPr>
            <w:rStyle w:val="InternetLink"/>
          </w:rPr>
          <w:t>https://cran.r-project.org/web/packages/rmarkdown/index.html</w:t>
        </w:r>
      </w:hyperlink>
    </w:p>
    <w:p>
      <w:pPr>
        <w:pStyle w:val="Bibliography"/>
        <w:rPr/>
      </w:pPr>
      <w:r>
        <w:rPr/>
        <w:t xml:space="preserve">16. </w:t>
        <w:tab/>
        <w:t xml:space="preserve">Xie Y. knitr: A General-Purpose Package for Dynamic Report Generation in R. (2022) </w:t>
      </w:r>
      <w:hyperlink r:id="rId45">
        <w:r>
          <w:rPr>
            <w:rStyle w:val="InternetLink"/>
          </w:rPr>
          <w:t>https://cran.r-project.org/web/packages/knitr/index.html</w:t>
        </w:r>
      </w:hyperlink>
    </w:p>
    <w:p>
      <w:pPr>
        <w:pStyle w:val="Bibliography"/>
        <w:rPr/>
      </w:pPr>
      <w:r>
        <w:rPr/>
        <w:t xml:space="preserve">17. </w:t>
        <w:tab/>
        <w:t xml:space="preserve">Xie Y. </w:t>
      </w:r>
      <w:r>
        <w:rPr>
          <w:i/>
          <w:iCs/>
        </w:rPr>
        <w:t>Bookdown: Authoring books and technical documents with R Markdown</w:t>
      </w:r>
      <w:r>
        <w:rPr/>
        <w:t xml:space="preserve">. (2016). doi: </w:t>
      </w:r>
      <w:hyperlink r:id="rId46">
        <w:r>
          <w:rPr>
            <w:rStyle w:val="InternetLink"/>
          </w:rPr>
          <w:t>10.1201/9781315204963</w:t>
        </w:r>
      </w:hyperlink>
    </w:p>
    <w:p>
      <w:pPr>
        <w:pStyle w:val="Bibliography"/>
        <w:rPr/>
      </w:pPr>
      <w:r>
        <w:rPr/>
        <w:t xml:space="preserve">18. </w:t>
        <w:tab/>
        <w:t xml:space="preserve">Widner B, Werner ER, Schennach H, Wachter H, Fuchs D. Simultaneous measurement of serum tryptophan and kynurenine by HPLC. </w:t>
      </w:r>
      <w:r>
        <w:rPr>
          <w:i/>
          <w:iCs/>
        </w:rPr>
        <w:t>Clinical Chemistry</w:t>
      </w:r>
      <w:r>
        <w:rPr/>
        <w:t xml:space="preserve"> (1997) 43:2424–2426. doi: </w:t>
      </w:r>
      <w:hyperlink r:id="rId47">
        <w:r>
          <w:rPr>
            <w:rStyle w:val="InternetLink"/>
          </w:rPr>
          <w:t>10.1093/CLINCHEM/43.12.2424</w:t>
        </w:r>
      </w:hyperlink>
    </w:p>
    <w:p>
      <w:pPr>
        <w:pStyle w:val="Bibliography"/>
        <w:rPr/>
      </w:pPr>
      <w:r>
        <w:rPr/>
        <w:t xml:space="preserve">19. </w:t>
        <w:tab/>
        <w:t xml:space="preserve">Neurauter G, Schrocksnadel K, Scholl-Burgi S, Sperner-Unterweger B, Schubert C, Ledochowski M, Fuchs D. Chronic immune stimulation correlates with reduced phenylalanine turnover. </w:t>
      </w:r>
      <w:r>
        <w:rPr>
          <w:i/>
          <w:iCs/>
        </w:rPr>
        <w:t>Current drug metabolism</w:t>
      </w:r>
      <w:r>
        <w:rPr/>
        <w:t xml:space="preserve"> (2008) 9:622–627. doi: </w:t>
      </w:r>
      <w:hyperlink r:id="rId48">
        <w:r>
          <w:rPr>
            <w:rStyle w:val="InternetLink"/>
          </w:rPr>
          <w:t>10.2174/138920008785821738</w:t>
        </w:r>
      </w:hyperlink>
    </w:p>
    <w:p>
      <w:pPr>
        <w:pStyle w:val="Bibliography"/>
        <w:rPr/>
      </w:pPr>
      <w:r>
        <w:rPr/>
        <w:t xml:space="preserve">20. </w:t>
        <w:tab/>
        <w:t xml:space="preserve">Capuron L, Schroecksnadel S, Féart C, Aubert A, Higueret D, Barberger-Gateau P, Layé S, Fuchs D. Chronic low-grade inflammation in elderly persons is associated with altered tryptophan and tyrosine metabolism: role in neuropsychiatric symptoms. </w:t>
      </w:r>
      <w:r>
        <w:rPr>
          <w:i/>
          <w:iCs/>
        </w:rPr>
        <w:t>Biological psychiatry</w:t>
      </w:r>
      <w:r>
        <w:rPr/>
        <w:t xml:space="preserve"> (2011) 70:175–182. doi: </w:t>
      </w:r>
      <w:hyperlink r:id="rId49">
        <w:r>
          <w:rPr>
            <w:rStyle w:val="InternetLink"/>
          </w:rPr>
          <w:t>10.1016/J.BIOPSYCH.2010.12.006</w:t>
        </w:r>
      </w:hyperlink>
    </w:p>
    <w:p>
      <w:pPr>
        <w:pStyle w:val="Bibliography"/>
        <w:rPr/>
      </w:pPr>
      <w:r>
        <w:rPr/>
        <w:t xml:space="preserve">21. </w:t>
        <w:tab/>
        <w:t xml:space="preserve">Deisenhammer F, Bauer A, Kavelar C, Rudzki D, Rössler A, Kimpel J, Borena W, Reindl M. 12-month SARS-CoV-2 antibody persistency in a Tyrolean COVID-19 cohort. </w:t>
      </w:r>
      <w:r>
        <w:rPr>
          <w:i/>
          <w:iCs/>
        </w:rPr>
        <w:t>Wiener klinische Wochenschrift</w:t>
      </w:r>
      <w:r>
        <w:rPr/>
        <w:t xml:space="preserve"> (2021) 133:1265–1271. doi: </w:t>
      </w:r>
      <w:hyperlink r:id="rId50">
        <w:r>
          <w:rPr>
            <w:rStyle w:val="InternetLink"/>
          </w:rPr>
          <w:t>10.1007/S00508-021-01985-X</w:t>
        </w:r>
      </w:hyperlink>
    </w:p>
    <w:p>
      <w:pPr>
        <w:pStyle w:val="Bibliography"/>
        <w:rPr/>
      </w:pPr>
      <w:r>
        <w:rPr/>
        <w:t xml:space="preserve">22. </w:t>
        <w:tab/>
        <w:t xml:space="preserve">Cohen S, Kamarck T, Mermelstein R. A global measure of perceived stress. </w:t>
      </w:r>
      <w:r>
        <w:rPr>
          <w:i/>
          <w:iCs/>
        </w:rPr>
        <w:t>Journal of health and social behavior</w:t>
      </w:r>
      <w:r>
        <w:rPr/>
        <w:t xml:space="preserve"> (1983) 24:385–396. doi: </w:t>
      </w:r>
      <w:hyperlink r:id="rId51">
        <w:r>
          <w:rPr>
            <w:rStyle w:val="InternetLink"/>
          </w:rPr>
          <w:t>10.2307/2136404</w:t>
        </w:r>
      </w:hyperlink>
    </w:p>
    <w:p>
      <w:pPr>
        <w:pStyle w:val="Bibliography"/>
        <w:rPr/>
      </w:pPr>
      <w:r>
        <w:rPr/>
        <w:t xml:space="preserve">23. </w:t>
        <w:tab/>
        <w:t xml:space="preserve">Zigmond AS, Snaith RP. The hospital anxiety and depression scale. </w:t>
      </w:r>
      <w:r>
        <w:rPr>
          <w:i/>
          <w:iCs/>
        </w:rPr>
        <w:t>Acta psychiatrica Scandinavica</w:t>
      </w:r>
      <w:r>
        <w:rPr/>
        <w:t xml:space="preserve"> (1983) 67:361–370. doi: </w:t>
      </w:r>
      <w:hyperlink r:id="rId52">
        <w:r>
          <w:rPr>
            <w:rStyle w:val="InternetLink"/>
          </w:rPr>
          <w:t>10.1111/J.1600-0447.1983.TB09716.X</w:t>
        </w:r>
      </w:hyperlink>
    </w:p>
    <w:p>
      <w:pPr>
        <w:pStyle w:val="Bibliography"/>
        <w:rPr/>
      </w:pPr>
      <w:r>
        <w:rPr/>
        <w:t xml:space="preserve">24. </w:t>
        <w:tab/>
        <w:t xml:space="preserve">Bjelland I, Dahl AA, Haug TT, Neckelmann D. The validity of the Hospital Anxiety and Depression Scale: An updated literature review. </w:t>
      </w:r>
      <w:r>
        <w:rPr>
          <w:i/>
          <w:iCs/>
        </w:rPr>
        <w:t>Journal of Psychosomatic Research</w:t>
      </w:r>
      <w:r>
        <w:rPr/>
        <w:t xml:space="preserve"> (2002) 52:69–77. doi: </w:t>
      </w:r>
      <w:hyperlink r:id="rId53">
        <w:r>
          <w:rPr>
            <w:rStyle w:val="InternetLink"/>
          </w:rPr>
          <w:t>10.1016/S0022-3999(01)00296-3</w:t>
        </w:r>
      </w:hyperlink>
    </w:p>
    <w:p>
      <w:pPr>
        <w:pStyle w:val="Bibliography"/>
        <w:rPr/>
      </w:pPr>
      <w:r>
        <w:rPr/>
        <w:t xml:space="preserve">25. </w:t>
        <w:tab/>
        <w:t xml:space="preserve">McDonald RP. </w:t>
      </w:r>
      <w:r>
        <w:rPr>
          <w:i/>
          <w:iCs/>
        </w:rPr>
        <w:t>Test theory: A unified treatment</w:t>
      </w:r>
      <w:r>
        <w:rPr/>
        <w:t xml:space="preserve">. 1st Editio. New Yor: Psychology Press (1999). doi: </w:t>
      </w:r>
      <w:hyperlink r:id="rId54">
        <w:r>
          <w:rPr>
            <w:rStyle w:val="InternetLink"/>
          </w:rPr>
          <w:t>10.4324/9781410601087</w:t>
        </w:r>
      </w:hyperlink>
    </w:p>
    <w:p>
      <w:pPr>
        <w:pStyle w:val="Bibliography"/>
        <w:rPr/>
      </w:pPr>
      <w:r>
        <w:rPr/>
        <w:t xml:space="preserve">26. </w:t>
        <w:tab/>
        <w:t xml:space="preserve">Su Y, Yuan D, Chen DG, Ng RH, Wang K, Choi J, Li S, Hong S, Zhang R, Xie J, et al. Multiple early factors anticipate post-acute COVID-19 sequelae. </w:t>
      </w:r>
      <w:r>
        <w:rPr>
          <w:i/>
          <w:iCs/>
        </w:rPr>
        <w:t>Cell</w:t>
      </w:r>
      <w:r>
        <w:rPr/>
        <w:t xml:space="preserve"> (2022) 185:881–895.e20. doi: </w:t>
      </w:r>
      <w:hyperlink r:id="rId55">
        <w:r>
          <w:rPr>
            <w:rStyle w:val="InternetLink"/>
          </w:rPr>
          <w:t>10.1016/J.CELL.2022.01.014</w:t>
        </w:r>
      </w:hyperlink>
    </w:p>
    <w:p>
      <w:pPr>
        <w:pStyle w:val="Bibliography"/>
        <w:rPr/>
      </w:pPr>
      <w:r>
        <w:rPr/>
        <w:t xml:space="preserve">27. </w:t>
        <w:tab/>
        <w:t xml:space="preserve">Su Y, Chen D, Yuan D, Lausted C, Choi J, Dai CL, Voillet V, Duvvuri VR, Scherler K, Troisch P, et al. Multi-Omics Resolves a Sharp Disease-State Shift between Mild and Moderate COVID-19. </w:t>
      </w:r>
      <w:r>
        <w:rPr>
          <w:i/>
          <w:iCs/>
        </w:rPr>
        <w:t>Cell</w:t>
      </w:r>
      <w:r>
        <w:rPr/>
        <w:t xml:space="preserve"> (2020) 183:1479. doi: </w:t>
      </w:r>
      <w:hyperlink r:id="rId56">
        <w:r>
          <w:rPr>
            <w:rStyle w:val="InternetLink"/>
          </w:rPr>
          <w:t>10.1016/J.CELL.2020.10.037</w:t>
        </w:r>
      </w:hyperlink>
    </w:p>
    <w:p>
      <w:pPr>
        <w:pStyle w:val="Bibliography"/>
        <w:rPr/>
      </w:pPr>
      <w:r>
        <w:rPr/>
        <w:t xml:space="preserve">28. </w:t>
        <w:tab/>
        <w:t xml:space="preserve">BARTLETT MS. THE STATISTICAL CONCEPTION OF MENTAL FACTORS. </w:t>
      </w:r>
      <w:r>
        <w:rPr>
          <w:i/>
          <w:iCs/>
        </w:rPr>
        <w:t>British Journal of Psychology General Section</w:t>
      </w:r>
      <w:r>
        <w:rPr/>
        <w:t xml:space="preserve"> (1937) 28:97–104. doi: </w:t>
      </w:r>
      <w:hyperlink r:id="rId57">
        <w:r>
          <w:rPr>
            <w:rStyle w:val="InternetLink"/>
          </w:rPr>
          <w:t>10.1111/j.2044-8295.1937.tb00863.x</w:t>
        </w:r>
      </w:hyperlink>
    </w:p>
    <w:p>
      <w:pPr>
        <w:pStyle w:val="Bibliography"/>
        <w:rPr/>
      </w:pPr>
      <w:r>
        <w:rPr/>
        <w:t xml:space="preserve">29. </w:t>
        <w:tab/>
        <w:t xml:space="preserve">Benjamini Y, Hochberg Y. Controlling the False Discovery Rate: A Practical and Powerful Approach to Multiple Testing. </w:t>
      </w:r>
      <w:r>
        <w:rPr>
          <w:i/>
          <w:iCs/>
        </w:rPr>
        <w:t>Journal of the Royal Statistical Society: Series B (Methodological)</w:t>
      </w:r>
      <w:r>
        <w:rPr/>
        <w:t xml:space="preserve"> (1995) 57:289–300. doi: </w:t>
      </w:r>
      <w:hyperlink r:id="rId58">
        <w:r>
          <w:rPr>
            <w:rStyle w:val="InternetLink"/>
          </w:rPr>
          <w:t>10.1111/j.2517-6161.1995.tb02031.x</w:t>
        </w:r>
      </w:hyperlink>
    </w:p>
    <w:p>
      <w:pPr>
        <w:pStyle w:val="Bibliography"/>
        <w:rPr/>
      </w:pPr>
      <w:r>
        <w:rPr/>
        <w:t xml:space="preserve">30. </w:t>
        <w:tab/>
        <w:t xml:space="preserve">Cohen J. Statistical Power Analysis for the Behavioral Sciences. </w:t>
      </w:r>
      <w:r>
        <w:rPr>
          <w:i/>
          <w:iCs/>
        </w:rPr>
        <w:t>Statistical Power Analysis for the Behavioral Sciences</w:t>
      </w:r>
      <w:r>
        <w:rPr/>
        <w:t xml:space="preserve"> (2013) doi: </w:t>
      </w:r>
      <w:hyperlink r:id="rId59">
        <w:r>
          <w:rPr>
            <w:rStyle w:val="InternetLink"/>
          </w:rPr>
          <w:t>10.4324/9780203771587</w:t>
        </w:r>
      </w:hyperlink>
    </w:p>
    <w:p>
      <w:pPr>
        <w:pStyle w:val="Bibliography"/>
        <w:rPr/>
      </w:pPr>
      <w:r>
        <w:rPr/>
        <w:t xml:space="preserve">31. </w:t>
        <w:tab/>
        <w:t xml:space="preserve">Lukić I, Ivković S, Mitić M, Adžić M. Tryptophan metabolites in depression: Modulation by gut microbiota. </w:t>
      </w:r>
      <w:r>
        <w:rPr>
          <w:i/>
          <w:iCs/>
        </w:rPr>
        <w:t>Frontiers in Behavioral Neuroscience</w:t>
      </w:r>
      <w:r>
        <w:rPr/>
        <w:t xml:space="preserve"> (2022) 16:367. doi: </w:t>
      </w:r>
      <w:hyperlink r:id="rId60">
        <w:r>
          <w:rPr>
            <w:rStyle w:val="InternetLink"/>
          </w:rPr>
          <w:t>10.3389/FNBEH.2022.987697/BIBTEX</w:t>
        </w:r>
      </w:hyperlink>
    </w:p>
    <w:p>
      <w:pPr>
        <w:pStyle w:val="Bibliography"/>
        <w:rPr/>
      </w:pPr>
      <w:r>
        <w:rPr/>
        <w:t xml:space="preserve">32. </w:t>
        <w:tab/>
        <w:t xml:space="preserve">Goldstein DS, Swoboda KJ, Miles JM, Coppack SW, Aneman A, Holmes C, Lamensdorf I, Eisenhofer G. Sources and physiological significance of plasma dopamine sulfate. </w:t>
      </w:r>
      <w:r>
        <w:rPr>
          <w:i/>
          <w:iCs/>
        </w:rPr>
        <w:t>The Journal of clinical endocrinology and metabolism</w:t>
      </w:r>
      <w:r>
        <w:rPr/>
        <w:t xml:space="preserve"> (1999) 84:2523–2531. doi: </w:t>
      </w:r>
      <w:hyperlink r:id="rId61">
        <w:r>
          <w:rPr>
            <w:rStyle w:val="InternetLink"/>
          </w:rPr>
          <w:t>10.1210/JCEM.84.7.5864</w:t>
        </w:r>
      </w:hyperlink>
    </w:p>
    <w:p>
      <w:pPr>
        <w:pStyle w:val="Bibliography"/>
        <w:rPr/>
      </w:pPr>
      <w:r>
        <w:rPr/>
        <w:t xml:space="preserve">33. </w:t>
        <w:tab/>
        <w:t xml:space="preserve">Meiser J, Weindl D, Hiller K. Complexity of dopamine metabolism. </w:t>
      </w:r>
      <w:r>
        <w:rPr>
          <w:i/>
          <w:iCs/>
        </w:rPr>
        <w:t>Cell Communication and Signaling</w:t>
      </w:r>
      <w:r>
        <w:rPr/>
        <w:t xml:space="preserve"> (2013) 11:1–18. doi: </w:t>
      </w:r>
      <w:hyperlink r:id="rId62">
        <w:r>
          <w:rPr>
            <w:rStyle w:val="InternetLink"/>
          </w:rPr>
          <w:t>10.1186/1478-811X-11-34/FIGURES/5</w:t>
        </w:r>
      </w:hyperlink>
    </w:p>
    <w:p>
      <w:pPr>
        <w:pStyle w:val="Bibliography"/>
        <w:spacing w:before="0" w:after="200"/>
        <w:rPr/>
      </w:pPr>
      <w:r>
        <w:rPr/>
        <w:t xml:space="preserve">34. </w:t>
        <w:tab/>
        <w:t xml:space="preserve">Huber PJ. Robust Statistics. </w:t>
      </w:r>
      <w:r>
        <w:rPr>
          <w:i/>
          <w:iCs/>
        </w:rPr>
        <w:t>International Encyclopedia of Statistical Science</w:t>
      </w:r>
      <w:r>
        <w:rPr/>
        <w:t xml:space="preserve"> (2011)1248–1251. doi: </w:t>
      </w:r>
      <w:hyperlink r:id="rId63">
        <w:r>
          <w:rPr>
            <w:rStyle w:val="InternetLink"/>
          </w:rPr>
          <w:t>10.1007/978-3-642-04898-2_594</w:t>
        </w:r>
      </w:hyperlink>
    </w:p>
    <w:sectPr>
      <w:footerReference w:type="default" r:id="rId64"/>
      <w:type w:val="nextPage"/>
      <w:pgSz w:w="12240" w:h="15840"/>
      <w:pgMar w:left="1440" w:right="1440" w:header="0" w:top="1440" w:footer="1440" w:bottom="2204" w:gutter="0"/>
      <w:pgNumType w:fmt="decimal"/>
      <w:formProt w:val="false"/>
      <w:textDirection w:val="lrTb"/>
      <w:docGrid w:type="default" w:linePitch="10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Katharina Huefner" w:date="2023-06-09T12:33:00Z" w:initials="KH">
    <w:p>
      <w:r>
        <w:rPr>
          <w:rFonts w:ascii="Liberation Serif" w:hAnsi="Liberation Serif" w:eastAsia="Segoe UI" w:cs="Tahoma"/>
          <w:lang w:val="de-AT" w:eastAsia="en-US" w:bidi="en-US"/>
        </w:rPr>
        <w:t>Dieser teil steht doch im hauptmanuscript, kann der hier weg?</w:t>
      </w:r>
    </w:p>
  </w:comment>
  <w:comment w:id="1" w:author="Katharina Huefner" w:date="2023-06-09T12:42:00Z" w:initials="KH">
    <w:p>
      <w:r>
        <w:rPr>
          <w:rFonts w:ascii="Liberation Serif" w:hAnsi="Liberation Serif" w:eastAsia="Segoe UI" w:cs="Tahoma"/>
          <w:lang w:val="de-AT" w:eastAsia="en-US" w:bidi="en-US"/>
        </w:rPr>
        <w:t>Kann aus meiner sicht hier raus, steht im hauptmanuscript und es stimmt so nicht da neo von johanna gostner bestimmt wurde.</w:t>
      </w:r>
    </w:p>
  </w:comment>
  <w:comment w:id="2" w:author="Katharina Huefner" w:date="2023-06-09T12:45:00Z" w:initials="KH">
    <w:p>
      <w:r>
        <w:rPr>
          <w:rFonts w:ascii="Liberation Serif" w:hAnsi="Liberation Serif" w:eastAsia="Segoe UI" w:cs="Tahoma"/>
          <w:lang w:val="de-AT" w:eastAsia="en-US" w:bidi="en-US"/>
        </w:rPr>
        <w:t>Kann weg, steht im hauptmanuscript methods</w:t>
      </w:r>
    </w:p>
  </w:comment>
  <w:comment w:id="3" w:author="Katharina Huefner" w:date="2023-06-09T12:44:00Z" w:initials="KH">
    <w:p>
      <w:r>
        <w:rPr>
          <w:rFonts w:ascii="Liberation Serif" w:hAnsi="Liberation Serif" w:eastAsia="Segoe UI" w:cs="Tahoma"/>
          <w:lang w:val="de-AT" w:eastAsia="en-US" w:bidi="en-US"/>
        </w:rPr>
        <w:t>Kann hier weg, steht in den results vom main manuscript</w:t>
      </w:r>
    </w:p>
  </w:comment>
  <w:comment w:id="4" w:author="Katharina Huefner" w:date="2023-06-09T12:47:00Z" w:initials="KH">
    <w:p>
      <w:r>
        <w:rPr>
          <w:rFonts w:ascii="Liberation Serif" w:hAnsi="Liberation Serif" w:eastAsia="Segoe UI" w:cs="Tahoma"/>
          <w:lang w:val="de-AT" w:eastAsia="en-US" w:bidi="en-US"/>
        </w:rPr>
        <w:t>Umformuliert, ok so?</w:t>
      </w:r>
    </w:p>
  </w:comment>
  <w:comment w:id="5" w:author="Katharina Huefner" w:date="2023-06-09T12:49:00Z" w:initials="KH">
    <w:p>
      <w:r>
        <w:rPr>
          <w:rFonts w:ascii="Liberation Serif" w:hAnsi="Liberation Serif" w:eastAsia="Segoe UI" w:cs="Tahoma"/>
          <w:lang w:val="de-AT" w:eastAsia="en-US" w:bidi="en-US"/>
        </w:rPr>
        <w:t>Da hat ein verb gefehlt, ok so?</w:t>
      </w:r>
    </w:p>
  </w:comment>
  <w:comment w:id="6" w:author="Katharina Huefner" w:date="2023-06-09T13:18:00Z" w:initials="KH">
    <w:p>
      <w:r>
        <w:rPr>
          <w:rFonts w:ascii="Liberation Serif" w:hAnsi="Liberation Serif" w:eastAsia="Segoe UI" w:cs="Tahoma"/>
          <w:lang w:val="de-AT" w:eastAsia="en-US" w:bidi="en-US"/>
        </w:rPr>
        <w:t>Hier ist die INCOV cohorte irgendwie in den SIMMUN teil gerutscht. Bitte nochmals schauen.</w:t>
      </w:r>
    </w:p>
  </w:comment>
  <w:comment w:id="7" w:author="Katharina Huefner" w:date="2023-06-09T13:35:00Z" w:initials="KH">
    <w:p>
      <w:r>
        <w:rPr>
          <w:rFonts w:ascii="Liberation Serif" w:hAnsi="Liberation Serif" w:eastAsia="Segoe UI" w:cs="Tahoma"/>
          <w:lang w:val="de-AT" w:eastAsia="en-US" w:bidi="en-US"/>
        </w:rPr>
        <w:t>Hier hab ich ref 31 gelöscht die passt nur so halb, ich glaub wir brauchen hier keine. Bitte noch alle refs and das journal format anpassen. Ich glaub das brauchen auch die supplemental materials.</w:t>
      </w:r>
    </w:p>
  </w:comment>
  <w:comment w:id="8" w:author="Katharina Huefner" w:date="2023-06-09T10:54:00Z" w:initials="KH">
    <w:p>
      <w:r>
        <w:rPr>
          <w:rFonts w:ascii="Liberation Serif" w:hAnsi="Liberation Serif" w:eastAsia="Segoe UI" w:cs="Tahoma"/>
          <w:lang w:val="de-AT" w:eastAsia="en-US" w:bidi="en-US"/>
        </w:rPr>
        <w:t>Bei dieser variable ist nicht in anxiety and depression unterschieden verstehe ich das richtig? Oder bedeutet es HADS depression &gt;8 or HADS anxiety &gt;8?</w:t>
      </w:r>
    </w:p>
  </w:comment>
  <w:comment w:id="9" w:author="Katharina Huefner" w:date="2023-06-09T10:55:00Z" w:initials="KH">
    <w:p>
      <w:r>
        <w:rPr>
          <w:rFonts w:ascii="Liberation Serif" w:hAnsi="Liberation Serif" w:eastAsia="Segoe UI" w:cs="Tahoma"/>
          <w:lang w:val="de-AT" w:eastAsia="en-US" w:bidi="en-US"/>
        </w:rPr>
        <w:t>Ok so, weil wir wissen ja nicht wann sie sich infiziert haben</w:t>
      </w:r>
    </w:p>
  </w:comment>
  <w:comment w:id="10" w:author="Katharina Huefner" w:date="2023-06-09T11:00:00Z" w:initials="KH">
    <w:p>
      <w:r>
        <w:rPr>
          <w:rFonts w:ascii="Liberation Serif" w:hAnsi="Liberation Serif" w:eastAsia="Segoe UI" w:cs="Tahoma"/>
          <w:lang w:val="de-AT" w:eastAsia="en-US" w:bidi="en-US"/>
        </w:rPr>
        <w:t>Ok infection dazu? Oder positiven ?</w:t>
      </w:r>
    </w:p>
  </w:comment>
  <w:comment w:id="11" w:author="Katharina Huefner" w:date="2023-06-09T12:08:00Z" w:initials="KH">
    <w:p>
      <w:r>
        <w:rPr>
          <w:rFonts w:ascii="Liberation Serif" w:hAnsi="Liberation Serif" w:eastAsia="Segoe UI" w:cs="Tahoma"/>
          <w:lang w:val="de-AT" w:eastAsia="en-US" w:bidi="en-US"/>
        </w:rPr>
        <w:t>Ich hab plasma hier gelöscht weil die SIMMUN im Serum war! Hab ich versucht überall auszubessern.</w:t>
      </w:r>
    </w:p>
  </w:comment>
  <w:comment w:id="12" w:author="Katharina Huefner" w:date="2023-06-09T12:58:00Z" w:initials="KH">
    <w:p>
      <w:r>
        <w:rPr>
          <w:rFonts w:ascii="Liberation Serif" w:hAnsi="Liberation Serif" w:eastAsia="Segoe UI" w:cs="Tahoma"/>
          <w:lang w:val="de-AT" w:eastAsia="en-US" w:bidi="en-US"/>
        </w:rPr>
        <w:t>Mal hat T test ein grosses, mal ein kleines t</w:t>
      </w:r>
    </w:p>
  </w:comment>
  <w:comment w:id="13" w:author="Katharina Huefner" w:date="2023-06-09T12:11:00Z" w:initials="KH">
    <w:p>
      <w:r>
        <w:rPr>
          <w:rFonts w:ascii="Liberation Serif" w:hAnsi="Liberation Serif" w:eastAsia="Segoe UI" w:cs="Tahoma"/>
          <w:lang w:val="de-AT" w:eastAsia="en-US" w:bidi="en-US"/>
        </w:rPr>
        <w:t>Macht das sin mit der 5-HT abkürzung in der Tabelle und Abbildungen, da wir es ja eigentlich sonst wenig verwenden? Ist mir aber nicht wichtig.</w:t>
      </w:r>
    </w:p>
  </w:comment>
  <w:comment w:id="14" w:author="Katharina Huefner" w:date="2023-06-09T12:09:00Z" w:initials="KH">
    <w:p>
      <w:r>
        <w:rPr>
          <w:rFonts w:ascii="Liberation Serif" w:hAnsi="Liberation Serif" w:eastAsia="Segoe UI" w:cs="Tahoma"/>
          <w:lang w:val="de-AT" w:eastAsia="en-US" w:bidi="en-US"/>
        </w:rPr>
        <w:t>Den ausdruck "serotonin pathway" wieder entfernt hier</w:t>
      </w:r>
    </w:p>
  </w:comment>
  <w:comment w:id="17" w:author="Katharina Huefner" w:date="2023-06-09T10:29:00Z" w:initials="KH">
    <w:p>
      <w:r>
        <w:rPr>
          <w:rFonts w:ascii="Liberation Serif" w:hAnsi="Liberation Serif" w:eastAsia="Segoe UI" w:cs="Tahoma"/>
          <w:lang w:val="de-AT" w:eastAsia="en-US" w:bidi="en-US"/>
        </w:rPr>
        <w:t>Bei Simmun: SERUM statt Plasma</w:t>
      </w:r>
    </w:p>
  </w:comment>
  <w:comment w:id="16" w:author="Katharina Huefner" w:date="2023-06-09T10:29:00Z" w:initials="KH">
    <w:p>
      <w:r>
        <w:rPr>
          <w:rFonts w:ascii="Liberation Serif" w:hAnsi="Liberation Serif" w:eastAsia="Segoe UI" w:cs="Tahoma"/>
          <w:lang w:val="de-AT" w:eastAsia="en-US" w:bidi="en-US"/>
        </w:rPr>
        <w:t>Statt SARS CoV-2 individuals: SARS-CoV-2 positive individuals</w:t>
      </w:r>
    </w:p>
  </w:comment>
  <w:comment w:id="15" w:author="Katharina Huefner" w:date="2023-06-09T10:31:00Z" w:initials="KH">
    <w:p>
      <w:r>
        <w:rPr>
          <w:rFonts w:ascii="Liberation Serif" w:hAnsi="Liberation Serif" w:eastAsia="Segoe UI" w:cs="Tahoma"/>
          <w:lang w:val="de-AT" w:eastAsia="en-US" w:bidi="en-US"/>
        </w:rPr>
        <w:t>Bei INCOV: eine cohort kann nicht cross sectional and longitudinal zugleich sein, oder?</w:t>
      </w:r>
    </w:p>
  </w:comment>
  <w:comment w:id="18" w:author="Katharina Huefner" w:date="2023-06-09T12:15:00Z" w:initials="KH">
    <w:p>
      <w:r>
        <w:rPr>
          <w:rFonts w:ascii="Liberation Serif" w:hAnsi="Liberation Serif" w:eastAsia="Segoe UI" w:cs="Tahoma"/>
          <w:lang w:val="de-AT" w:eastAsia="en-US" w:bidi="en-US"/>
        </w:rPr>
        <w:t>A überschrift: kynurenine pathway</w:t>
      </w:r>
    </w:p>
  </w:comment>
  <w:comment w:id="19" w:author="Katharina Huefner" w:date="2023-06-09T12:16:00Z" w:initials="KH">
    <w:p>
      <w:r>
        <w:rPr>
          <w:rFonts w:ascii="Liberation Serif" w:hAnsi="Liberation Serif" w:eastAsia="Segoe UI" w:cs="Tahoma"/>
          <w:lang w:val="de-AT" w:eastAsia="en-US" w:bidi="en-US"/>
        </w:rPr>
        <w:t>Überschrift A: catecholamine pathway</w:t>
      </w:r>
    </w:p>
  </w:comment>
  <w:comment w:id="20" w:author="Katharina Huefner" w:date="2023-06-09T12:29:00Z" w:initials="KH">
    <w:p>
      <w:r>
        <w:rPr>
          <w:rFonts w:ascii="Liberation Serif" w:hAnsi="Liberation Serif" w:eastAsia="Segoe UI" w:cs="Tahoma"/>
          <w:lang w:val="de-AT" w:eastAsia="en-US" w:bidi="en-US"/>
        </w:rPr>
        <w:t>Hier wieder kynurenine pathway and serotonin. Dann ist es consisten zu SIMMUIN</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0" w:after="200"/>
      <w:rPr/>
    </w:pPr>
    <w:r>
      <w:rPr/>
      <w:fldChar w:fldCharType="begin"/>
    </w:r>
    <w:r>
      <w:rPr/>
      <w:instrText> PAGE </w:instrText>
    </w:r>
    <w:r>
      <w:rPr/>
      <w:fldChar w:fldCharType="separate"/>
    </w:r>
    <w:r>
      <w:rPr/>
      <w:t>53</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40"/>
  <w:embedSystemFonts/>
  <w:defaultTabStop w:val="720"/>
  <w:autoHyphenation w:val="true"/>
  <w:compat>
    <w:compatSetting w:name="compatibilityMode" w:uri="http://schemas.microsoft.com/office/word" w:val="12"/>
    <w:compatSetting w:name="useWord2013TrackBottomHyphenation" w:uri="http://schemas.microsoft.com/office/word" w:val="1"/>
  </w:compat>
  <w:hyphenationZone w:val="425"/>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before="475" w:after="202"/>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Heading2">
    <w:name w:val="Heading 2"/>
    <w:basedOn w:val="Normal"/>
    <w:next w:val="TextBody"/>
    <w:uiPriority w:val="9"/>
    <w:unhideWhenUsed/>
    <w:qFormat/>
    <w:pPr>
      <w:keepNext w:val="true"/>
      <w:keepLines/>
      <w:spacing w:before="202" w:after="202"/>
      <w:outlineLvl w:val="1"/>
    </w:pPr>
    <w:rPr>
      <w:rFonts w:ascii="Calibri" w:hAnsi="Calibri" w:eastAsia="" w:cs="" w:asciiTheme="majorHAnsi" w:cstheme="majorBidi" w:eastAsiaTheme="majorEastAsia" w:hAnsiTheme="majorHAnsi"/>
      <w:b/>
      <w:bCs/>
      <w:color w:val="4F81BD" w:themeColor="accent1"/>
      <w:sz w:val="28"/>
      <w:szCs w:val="28"/>
    </w:rPr>
  </w:style>
  <w:style w:type="paragraph" w:styleId="Heading3">
    <w:name w:val="Heading 3"/>
    <w:basedOn w:val="Normal"/>
    <w:next w:val="TextBody"/>
    <w:uiPriority w:val="9"/>
    <w:unhideWhenUsed/>
    <w:qFormat/>
    <w:pPr>
      <w:keepNext w:val="true"/>
      <w:keepLines/>
      <w:spacing w:before="202" w:after="202"/>
      <w:outlineLvl w:val="2"/>
    </w:pPr>
    <w:rPr>
      <w:rFonts w:ascii="Calibri" w:hAnsi="Calibri" w:eastAsia="" w:cs="" w:asciiTheme="majorHAnsi" w:cstheme="majorBidi" w:eastAsiaTheme="majorEastAsia" w:hAnsiTheme="majorHAnsi"/>
      <w:b/>
      <w:bCs/>
      <w:color w:val="4F81BD" w:themeColor="accent1"/>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rPr>
  </w:style>
  <w:style w:type="character" w:styleId="DefaultParagraphFont" w:default="1">
    <w:name w:val="Default Paragraph Font"/>
    <w:uiPriority w:val="1"/>
    <w:semiHidden/>
    <w:unhideWhenUsed/>
    <w:qFormat/>
    <w:rPr/>
  </w:style>
  <w:style w:type="character" w:styleId="BeschriftungZchn" w:customStyle="1">
    <w:name w:val="Beschriftung Zchn"/>
    <w:basedOn w:val="DefaultParagraphFont"/>
    <w:link w:val="Beschriftung"/>
    <w:qFormat/>
    <w:rPr/>
  </w:style>
  <w:style w:type="character" w:styleId="VerbatimChar" w:customStyle="1">
    <w:name w:val="Verbatim Char"/>
    <w:basedOn w:val="BeschriftungZchn"/>
    <w:link w:val="SourceCode"/>
    <w:qFormat/>
    <w:rPr>
      <w:rFonts w:ascii="Consolas" w:hAnsi="Consolas"/>
      <w:color w:val="127622"/>
      <w:sz w:val="22"/>
    </w:rPr>
  </w:style>
  <w:style w:type="character" w:styleId="FootnoteCharacters" w:customStyle="1">
    <w:name w:val="Footnote Characters"/>
    <w:basedOn w:val="BeschriftungZchn"/>
    <w:qFormat/>
    <w:rPr>
      <w:vertAlign w:val="superscript"/>
    </w:rPr>
  </w:style>
  <w:style w:type="character" w:styleId="FootnoteAnchor" w:customStyle="1">
    <w:name w:val="Footnote Anchor"/>
    <w:rPr>
      <w:vertAlign w:val="superscript"/>
    </w:rPr>
  </w:style>
  <w:style w:type="character" w:styleId="InternetLink">
    <w:name w:val="Hyperlink"/>
    <w:basedOn w:val="BeschriftungZchn"/>
    <w:rPr>
      <w:color w:val="4F81BD" w:themeColor="accent1"/>
    </w:rPr>
  </w:style>
  <w:style w:type="character" w:styleId="KeywordTok" w:customStyle="1">
    <w:name w:val="KeywordTok"/>
    <w:basedOn w:val="VerbatimChar"/>
    <w:qFormat/>
    <w:rPr>
      <w:rFonts w:ascii="Consolas" w:hAnsi="Consolas"/>
      <w:b/>
      <w:color w:val="204A87"/>
      <w:sz w:val="22"/>
      <w:shd w:fill="F8F8F8" w:val="clear"/>
    </w:rPr>
  </w:style>
  <w:style w:type="character" w:styleId="DataTypeTok" w:customStyle="1">
    <w:name w:val="DataTypeTok"/>
    <w:basedOn w:val="VerbatimChar"/>
    <w:qFormat/>
    <w:rPr>
      <w:rFonts w:ascii="Consolas" w:hAnsi="Consolas"/>
      <w:color w:val="204A87"/>
      <w:sz w:val="22"/>
      <w:shd w:fill="F8F8F8" w:val="clear"/>
    </w:rPr>
  </w:style>
  <w:style w:type="character" w:styleId="DecValTok" w:customStyle="1">
    <w:name w:val="DecValTok"/>
    <w:basedOn w:val="VerbatimChar"/>
    <w:qFormat/>
    <w:rPr>
      <w:rFonts w:ascii="Consolas" w:hAnsi="Consolas"/>
      <w:color w:val="0000CF"/>
      <w:sz w:val="22"/>
      <w:shd w:fill="F8F8F8" w:val="clear"/>
    </w:rPr>
  </w:style>
  <w:style w:type="character" w:styleId="BaseNTok" w:customStyle="1">
    <w:name w:val="BaseNTok"/>
    <w:basedOn w:val="VerbatimChar"/>
    <w:qFormat/>
    <w:rPr>
      <w:rFonts w:ascii="Consolas" w:hAnsi="Consolas"/>
      <w:color w:val="0000CF"/>
      <w:sz w:val="22"/>
      <w:shd w:fill="F8F8F8" w:val="clear"/>
    </w:rPr>
  </w:style>
  <w:style w:type="character" w:styleId="FloatTok" w:customStyle="1">
    <w:name w:val="FloatTok"/>
    <w:basedOn w:val="VerbatimChar"/>
    <w:qFormat/>
    <w:rPr>
      <w:rFonts w:ascii="Consolas" w:hAnsi="Consolas"/>
      <w:color w:val="0000CF"/>
      <w:sz w:val="22"/>
      <w:shd w:fill="F8F8F8" w:val="clear"/>
    </w:rPr>
  </w:style>
  <w:style w:type="character" w:styleId="ConstantTok" w:customStyle="1">
    <w:name w:val="ConstantTok"/>
    <w:basedOn w:val="VerbatimChar"/>
    <w:qFormat/>
    <w:rPr>
      <w:rFonts w:ascii="Consolas" w:hAnsi="Consolas"/>
      <w:color w:val="000000"/>
      <w:sz w:val="22"/>
      <w:shd w:fill="F8F8F8" w:val="clear"/>
    </w:rPr>
  </w:style>
  <w:style w:type="character" w:styleId="CharTok" w:customStyle="1">
    <w:name w:val="CharTok"/>
    <w:basedOn w:val="VerbatimChar"/>
    <w:qFormat/>
    <w:rPr>
      <w:rFonts w:ascii="Consolas" w:hAnsi="Consolas"/>
      <w:color w:val="4E9A06"/>
      <w:sz w:val="22"/>
      <w:shd w:fill="F8F8F8" w:val="clear"/>
    </w:rPr>
  </w:style>
  <w:style w:type="character" w:styleId="SpecialCharTok" w:customStyle="1">
    <w:name w:val="SpecialCharTok"/>
    <w:basedOn w:val="VerbatimChar"/>
    <w:qFormat/>
    <w:rPr>
      <w:rFonts w:ascii="Consolas" w:hAnsi="Consolas"/>
      <w:color w:val="000000"/>
      <w:sz w:val="22"/>
      <w:shd w:fill="F8F8F8" w:val="clear"/>
    </w:rPr>
  </w:style>
  <w:style w:type="character" w:styleId="StringTok" w:customStyle="1">
    <w:name w:val="StringTok"/>
    <w:basedOn w:val="VerbatimChar"/>
    <w:qFormat/>
    <w:rPr>
      <w:rFonts w:ascii="Consolas" w:hAnsi="Consolas"/>
      <w:color w:val="4E9A06"/>
      <w:sz w:val="22"/>
      <w:shd w:fill="F8F8F8" w:val="clear"/>
    </w:rPr>
  </w:style>
  <w:style w:type="character" w:styleId="VerbatimStringTok" w:customStyle="1">
    <w:name w:val="VerbatimStringTok"/>
    <w:basedOn w:val="VerbatimChar"/>
    <w:qFormat/>
    <w:rPr>
      <w:rFonts w:ascii="Consolas" w:hAnsi="Consolas"/>
      <w:color w:val="4E9A06"/>
      <w:sz w:val="22"/>
      <w:shd w:fill="F8F8F8" w:val="clear"/>
    </w:rPr>
  </w:style>
  <w:style w:type="character" w:styleId="SpecialStringTok" w:customStyle="1">
    <w:name w:val="SpecialStringTok"/>
    <w:basedOn w:val="VerbatimChar"/>
    <w:qFormat/>
    <w:rPr>
      <w:rFonts w:ascii="Consolas" w:hAnsi="Consolas"/>
      <w:color w:val="4E9A06"/>
      <w:sz w:val="22"/>
      <w:shd w:fill="F8F8F8" w:val="clear"/>
    </w:rPr>
  </w:style>
  <w:style w:type="character" w:styleId="ImportTok" w:customStyle="1">
    <w:name w:val="ImportTok"/>
    <w:basedOn w:val="VerbatimChar"/>
    <w:qFormat/>
    <w:rPr>
      <w:rFonts w:ascii="Consolas" w:hAnsi="Consolas"/>
      <w:color w:val="127622"/>
      <w:sz w:val="22"/>
      <w:shd w:fill="F8F8F8" w:val="clear"/>
    </w:rPr>
  </w:style>
  <w:style w:type="character" w:styleId="CommentTok" w:customStyle="1">
    <w:name w:val="CommentTok"/>
    <w:basedOn w:val="VerbatimChar"/>
    <w:qFormat/>
    <w:rPr>
      <w:rFonts w:ascii="Consolas" w:hAnsi="Consolas"/>
      <w:i/>
      <w:color w:val="8F5902"/>
      <w:sz w:val="22"/>
      <w:shd w:fill="F8F8F8" w:val="clear"/>
    </w:rPr>
  </w:style>
  <w:style w:type="character" w:styleId="DocumentationTok" w:customStyle="1">
    <w:name w:val="DocumentationTok"/>
    <w:basedOn w:val="VerbatimChar"/>
    <w:qFormat/>
    <w:rPr>
      <w:rFonts w:ascii="Consolas" w:hAnsi="Consolas"/>
      <w:b/>
      <w:i/>
      <w:color w:val="8F5902"/>
      <w:sz w:val="22"/>
      <w:shd w:fill="F8F8F8" w:val="clear"/>
    </w:rPr>
  </w:style>
  <w:style w:type="character" w:styleId="AnnotationTok" w:customStyle="1">
    <w:name w:val="AnnotationTok"/>
    <w:basedOn w:val="VerbatimChar"/>
    <w:qFormat/>
    <w:rPr>
      <w:rFonts w:ascii="Consolas" w:hAnsi="Consolas"/>
      <w:b/>
      <w:i/>
      <w:color w:val="8F5902"/>
      <w:sz w:val="22"/>
      <w:shd w:fill="F8F8F8" w:val="clear"/>
    </w:rPr>
  </w:style>
  <w:style w:type="character" w:styleId="CommentVarTok" w:customStyle="1">
    <w:name w:val="CommentVarTok"/>
    <w:basedOn w:val="VerbatimChar"/>
    <w:qFormat/>
    <w:rPr>
      <w:rFonts w:ascii="Consolas" w:hAnsi="Consolas"/>
      <w:b/>
      <w:i/>
      <w:color w:val="8F5902"/>
      <w:sz w:val="22"/>
      <w:shd w:fill="F8F8F8" w:val="clear"/>
    </w:rPr>
  </w:style>
  <w:style w:type="character" w:styleId="OtherTok" w:customStyle="1">
    <w:name w:val="OtherTok"/>
    <w:basedOn w:val="VerbatimChar"/>
    <w:qFormat/>
    <w:rPr>
      <w:rFonts w:ascii="Consolas" w:hAnsi="Consolas"/>
      <w:color w:val="8F5902"/>
      <w:sz w:val="22"/>
      <w:shd w:fill="F8F8F8" w:val="clear"/>
    </w:rPr>
  </w:style>
  <w:style w:type="character" w:styleId="FunctionTok" w:customStyle="1">
    <w:name w:val="FunctionTok"/>
    <w:basedOn w:val="VerbatimChar"/>
    <w:qFormat/>
    <w:rPr>
      <w:rFonts w:ascii="Consolas" w:hAnsi="Consolas"/>
      <w:color w:val="000000"/>
      <w:sz w:val="22"/>
      <w:shd w:fill="F8F8F8" w:val="clear"/>
    </w:rPr>
  </w:style>
  <w:style w:type="character" w:styleId="VariableTok" w:customStyle="1">
    <w:name w:val="VariableTok"/>
    <w:basedOn w:val="VerbatimChar"/>
    <w:qFormat/>
    <w:rPr>
      <w:rFonts w:ascii="Consolas" w:hAnsi="Consolas"/>
      <w:color w:val="000000"/>
      <w:sz w:val="22"/>
      <w:shd w:fill="F8F8F8" w:val="clear"/>
    </w:rPr>
  </w:style>
  <w:style w:type="character" w:styleId="ControlFlowTok" w:customStyle="1">
    <w:name w:val="ControlFlowTok"/>
    <w:basedOn w:val="VerbatimChar"/>
    <w:qFormat/>
    <w:rPr>
      <w:rFonts w:ascii="Consolas" w:hAnsi="Consolas"/>
      <w:b/>
      <w:color w:val="204A87"/>
      <w:sz w:val="22"/>
      <w:shd w:fill="F8F8F8" w:val="clear"/>
    </w:rPr>
  </w:style>
  <w:style w:type="character" w:styleId="OperatorTok" w:customStyle="1">
    <w:name w:val="OperatorTok"/>
    <w:basedOn w:val="VerbatimChar"/>
    <w:qFormat/>
    <w:rPr>
      <w:rFonts w:ascii="Consolas" w:hAnsi="Consolas"/>
      <w:b/>
      <w:color w:val="CE5C00"/>
      <w:sz w:val="22"/>
      <w:shd w:fill="F8F8F8" w:val="clear"/>
    </w:rPr>
  </w:style>
  <w:style w:type="character" w:styleId="BuiltInTok" w:customStyle="1">
    <w:name w:val="BuiltInTok"/>
    <w:basedOn w:val="VerbatimChar"/>
    <w:qFormat/>
    <w:rPr>
      <w:rFonts w:ascii="Consolas" w:hAnsi="Consolas"/>
      <w:color w:val="127622"/>
      <w:sz w:val="22"/>
      <w:shd w:fill="F8F8F8" w:val="clear"/>
    </w:rPr>
  </w:style>
  <w:style w:type="character" w:styleId="ExtensionTok" w:customStyle="1">
    <w:name w:val="ExtensionTok"/>
    <w:basedOn w:val="VerbatimChar"/>
    <w:qFormat/>
    <w:rPr>
      <w:rFonts w:ascii="Consolas" w:hAnsi="Consolas"/>
      <w:color w:val="127622"/>
      <w:sz w:val="22"/>
      <w:shd w:fill="F8F8F8" w:val="clear"/>
    </w:rPr>
  </w:style>
  <w:style w:type="character" w:styleId="PreprocessorTok" w:customStyle="1">
    <w:name w:val="PreprocessorTok"/>
    <w:basedOn w:val="VerbatimChar"/>
    <w:qFormat/>
    <w:rPr>
      <w:rFonts w:ascii="Consolas" w:hAnsi="Consolas"/>
      <w:i/>
      <w:color w:val="8F5902"/>
      <w:sz w:val="22"/>
      <w:shd w:fill="F8F8F8" w:val="clear"/>
    </w:rPr>
  </w:style>
  <w:style w:type="character" w:styleId="AttributeTok" w:customStyle="1">
    <w:name w:val="AttributeTok"/>
    <w:basedOn w:val="VerbatimChar"/>
    <w:qFormat/>
    <w:rPr>
      <w:rFonts w:ascii="Consolas" w:hAnsi="Consolas"/>
      <w:color w:val="C4A000"/>
      <w:sz w:val="22"/>
      <w:shd w:fill="F8F8F8" w:val="clear"/>
    </w:rPr>
  </w:style>
  <w:style w:type="character" w:styleId="RegionMarkerTok" w:customStyle="1">
    <w:name w:val="RegionMarkerTok"/>
    <w:basedOn w:val="VerbatimChar"/>
    <w:qFormat/>
    <w:rPr>
      <w:rFonts w:ascii="Consolas" w:hAnsi="Consolas"/>
      <w:color w:val="127622"/>
      <w:sz w:val="22"/>
      <w:shd w:fill="F8F8F8" w:val="clear"/>
    </w:rPr>
  </w:style>
  <w:style w:type="character" w:styleId="InformationTok" w:customStyle="1">
    <w:name w:val="InformationTok"/>
    <w:basedOn w:val="VerbatimChar"/>
    <w:qFormat/>
    <w:rPr>
      <w:rFonts w:ascii="Consolas" w:hAnsi="Consolas"/>
      <w:b/>
      <w:i/>
      <w:color w:val="8F5902"/>
      <w:sz w:val="22"/>
      <w:shd w:fill="F8F8F8" w:val="clear"/>
    </w:rPr>
  </w:style>
  <w:style w:type="character" w:styleId="WarningTok" w:customStyle="1">
    <w:name w:val="WarningTok"/>
    <w:basedOn w:val="VerbatimChar"/>
    <w:qFormat/>
    <w:rPr>
      <w:rFonts w:ascii="Consolas" w:hAnsi="Consolas"/>
      <w:b/>
      <w:i/>
      <w:color w:val="8F5902"/>
      <w:sz w:val="22"/>
      <w:shd w:fill="F8F8F8" w:val="clear"/>
    </w:rPr>
  </w:style>
  <w:style w:type="character" w:styleId="AlertTok" w:customStyle="1">
    <w:name w:val="AlertTok"/>
    <w:basedOn w:val="VerbatimChar"/>
    <w:qFormat/>
    <w:rPr>
      <w:rFonts w:ascii="Consolas" w:hAnsi="Consolas"/>
      <w:color w:val="EF2929"/>
      <w:sz w:val="22"/>
      <w:shd w:fill="F8F8F8" w:val="clear"/>
    </w:rPr>
  </w:style>
  <w:style w:type="character" w:styleId="ErrorTok" w:customStyle="1">
    <w:name w:val="ErrorTok"/>
    <w:basedOn w:val="VerbatimChar"/>
    <w:qFormat/>
    <w:rPr>
      <w:rFonts w:ascii="Consolas" w:hAnsi="Consolas"/>
      <w:b/>
      <w:color w:val="A40000"/>
      <w:sz w:val="22"/>
      <w:shd w:fill="F8F8F8" w:val="clear"/>
    </w:rPr>
  </w:style>
  <w:style w:type="character" w:styleId="NormalTok" w:customStyle="1">
    <w:name w:val="NormalTok"/>
    <w:basedOn w:val="VerbatimChar"/>
    <w:qFormat/>
    <w:rPr>
      <w:rFonts w:ascii="Consolas" w:hAnsi="Consolas"/>
      <w:color w:val="127622"/>
      <w:sz w:val="22"/>
      <w:shd w:fill="F8F8F8" w:val="clear"/>
    </w:rPr>
  </w:style>
  <w:style w:type="character" w:styleId="EndnoteAnchor" w:customStyle="1">
    <w:name w:val="Endnote Anchor"/>
    <w:rPr>
      <w:vertAlign w:val="superscript"/>
    </w:rPr>
  </w:style>
  <w:style w:type="character" w:styleId="EndnoteCharacters" w:customStyle="1">
    <w:name w:val="Endnote Characters"/>
    <w:qFormat/>
    <w:rPr/>
  </w:style>
  <w:style w:type="character" w:styleId="Berarbeitung1" w:customStyle="1">
    <w:name w:val="Überarbeitung1"/>
    <w:qFormat/>
    <w:rPr>
      <w:color w:val="C9211E"/>
    </w:rPr>
  </w:style>
  <w:style w:type="character" w:styleId="Revision2" w:customStyle="1">
    <w:name w:val="revision2"/>
    <w:basedOn w:val="Berarbeitung1"/>
    <w:qFormat/>
    <w:rPr>
      <w:color w:val="2A6099"/>
    </w:rPr>
  </w:style>
  <w:style w:type="character" w:styleId="Reviewer" w:customStyle="1">
    <w:name w:val="reviewer"/>
    <w:qFormat/>
    <w:rPr>
      <w:rFonts w:ascii="Calibri" w:hAnsi="Calibri" w:eastAsia="Cambria" w:cs="" w:cstheme="minorBidi" w:eastAsiaTheme="minorHAnsi"/>
      <w:color w:val="666666"/>
      <w:kern w:val="0"/>
      <w:sz w:val="24"/>
      <w:szCs w:val="24"/>
      <w:lang w:val="en-US" w:eastAsia="en-US" w:bidi="ar-SA"/>
    </w:rPr>
  </w:style>
  <w:style w:type="character" w:styleId="Author" w:customStyle="1">
    <w:name w:val="author"/>
    <w:qFormat/>
    <w:rPr>
      <w:rFonts w:ascii="Calibri" w:hAnsi="Calibri" w:eastAsia="Cambria" w:cs="" w:cstheme="minorBidi" w:eastAsiaTheme="minorHAnsi"/>
      <w:color w:val="B85C00"/>
      <w:kern w:val="0"/>
      <w:sz w:val="24"/>
      <w:szCs w:val="24"/>
      <w:lang w:val="en-US" w:eastAsia="en-US" w:bidi="ar-SA"/>
    </w:rPr>
  </w:style>
  <w:style w:type="character" w:styleId="Annotationreference">
    <w:name w:val="annotation reference"/>
    <w:basedOn w:val="DefaultParagraphFont"/>
    <w:semiHidden/>
    <w:unhideWhenUsed/>
    <w:qFormat/>
    <w:rsid w:val="00c75912"/>
    <w:rPr>
      <w:sz w:val="16"/>
      <w:szCs w:val="16"/>
    </w:rPr>
  </w:style>
  <w:style w:type="character" w:styleId="KommentartextZchn" w:customStyle="1">
    <w:name w:val="Kommentartext Zchn"/>
    <w:basedOn w:val="DefaultParagraphFont"/>
    <w:link w:val="Kommentartext"/>
    <w:qFormat/>
    <w:rsid w:val="00c75912"/>
    <w:rPr>
      <w:sz w:val="20"/>
      <w:szCs w:val="20"/>
    </w:rPr>
  </w:style>
  <w:style w:type="character" w:styleId="KommentarthemaZchn" w:customStyle="1">
    <w:name w:val="Kommentarthema Zchn"/>
    <w:basedOn w:val="KommentartextZchn"/>
    <w:link w:val="Kommentarthema"/>
    <w:semiHidden/>
    <w:qFormat/>
    <w:rsid w:val="00c75912"/>
    <w:rPr>
      <w:b/>
      <w:bCs/>
      <w:sz w:val="20"/>
      <w:szCs w:val="20"/>
    </w:rPr>
  </w:style>
  <w:style w:type="paragraph" w:styleId="Heading" w:customStyle="1">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qFormat/>
    <w:pPr>
      <w:spacing w:before="180" w:after="18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customStyle="1">
    <w:name w:val="Index"/>
    <w:basedOn w:val="Normal"/>
    <w:qFormat/>
    <w:pPr>
      <w:suppressLineNumbers/>
    </w:pPr>
    <w:rPr>
      <w:rFonts w:cs="Arial"/>
    </w:rPr>
  </w:style>
  <w:style w:type="paragraph" w:styleId="Caption1">
    <w:name w:val="caption"/>
    <w:basedOn w:val="Normal"/>
    <w:link w:val="BeschriftungZchn"/>
    <w:qFormat/>
    <w:pPr>
      <w:spacing w:before="0" w:after="120"/>
    </w:pPr>
    <w:rPr>
      <w: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spacing w:before="240" w:after="240"/>
    </w:pPr>
    <w:rPr>
      <w:sz w:val="30"/>
      <w:szCs w:val="30"/>
    </w:rPr>
  </w:style>
  <w:style w:type="paragraph" w:styleId="Author1"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1"/>
    <w:qFormat/>
    <w:pPr>
      <w:keepNext w:val="true"/>
    </w:pPr>
    <w:rPr/>
  </w:style>
  <w:style w:type="paragraph" w:styleId="ImageCaption" w:customStyle="1">
    <w:name w:val="Image Caption"/>
    <w:basedOn w:val="Caption1"/>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b w:val="false"/>
      <w:bCs w:val="false"/>
      <w:color w:val="365F91" w:themeColor="accent1" w:themeShade="bf"/>
    </w:rPr>
  </w:style>
  <w:style w:type="paragraph" w:styleId="SourceCode" w:customStyle="1">
    <w:name w:val="Source Code"/>
    <w:basedOn w:val="Normal"/>
    <w:link w:val="VerbatimChar"/>
    <w:qFormat/>
    <w:pPr>
      <w:shd w:val="clear" w:color="auto" w:fill="F8F8F8"/>
    </w:pPr>
    <w:rPr/>
  </w:style>
  <w:style w:type="paragraph" w:styleId="HeaderandFooter" w:customStyle="1">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rPr/>
  </w:style>
  <w:style w:type="paragraph" w:styleId="TableContents" w:customStyle="1">
    <w:name w:val="Table Contents"/>
    <w:basedOn w:val="Normal"/>
    <w:qFormat/>
    <w:pPr>
      <w:widowControl w:val="false"/>
      <w:suppressLineNumbers/>
    </w:pPr>
    <w:rPr/>
  </w:style>
  <w:style w:type="paragraph" w:styleId="TableHeading" w:customStyle="1">
    <w:name w:val="Table Heading"/>
    <w:basedOn w:val="TableContents"/>
    <w:qFormat/>
    <w:pPr/>
    <w:rPr>
      <w:b/>
      <w:bCs/>
      <w:i/>
      <w:iCs/>
    </w:rPr>
  </w:style>
  <w:style w:type="paragraph" w:styleId="Annotationtext">
    <w:name w:val="annotation text"/>
    <w:basedOn w:val="Normal"/>
    <w:link w:val="KommentartextZchn"/>
    <w:unhideWhenUsed/>
    <w:qFormat/>
    <w:rsid w:val="00c75912"/>
    <w:pPr/>
    <w:rPr>
      <w:sz w:val="20"/>
      <w:szCs w:val="20"/>
    </w:rPr>
  </w:style>
  <w:style w:type="paragraph" w:styleId="Annotationsubject">
    <w:name w:val="annotation subject"/>
    <w:basedOn w:val="Annotationtext"/>
    <w:next w:val="Annotationtext"/>
    <w:link w:val="KommentarthemaZchn"/>
    <w:semiHidden/>
    <w:unhideWhenUsed/>
    <w:qFormat/>
    <w:rsid w:val="00c75912"/>
    <w:pPr/>
    <w:rPr>
      <w:b/>
      <w:bCs/>
    </w:rPr>
  </w:style>
  <w:style w:type="numbering" w:styleId="NoList" w:default="1">
    <w:name w:val="No List"/>
    <w:uiPriority w:val="99"/>
    <w:semiHidden/>
    <w:unhideWhenUsed/>
    <w:qFormat/>
  </w:style>
  <w:style w:type="table" w:default="1" w:styleId="NormaleTabelle">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PiotrTymoszuk/trafo" TargetMode="External"/><Relationship Id="rId3" Type="http://schemas.openxmlformats.org/officeDocument/2006/relationships/hyperlink" Target="https://github.com/PiotrTymoszuk/ExDA" TargetMode="External"/><Relationship Id="rId4" Type="http://schemas.openxmlformats.org/officeDocument/2006/relationships/hyperlink" Target="https://github.com/PiotrTymoszuk/lmqc" TargetMode="External"/><Relationship Id="rId5" Type="http://schemas.openxmlformats.org/officeDocument/2006/relationships/hyperlink" Target="https://github.com/PiotrTymoszuk/caretExtra" TargetMode="External"/><Relationship Id="rId6" Type="http://schemas.openxmlformats.org/officeDocument/2006/relationships/hyperlink" Target="https://github.com/PiotrTymoszuk/clustTools" TargetMode="External"/><Relationship Id="rId7" Type="http://schemas.openxmlformats.org/officeDocument/2006/relationships/hyperlink" Target="https://github.com/PiotrTymoszuk/ExDA" TargetMode="External"/><Relationship Id="rId8" Type="http://schemas.openxmlformats.org/officeDocument/2006/relationships/hyperlink" Target="https://github.com/PiotrTymoszuk/lmqc" TargetMode="External"/><Relationship Id="rId9" Type="http://schemas.openxmlformats.org/officeDocument/2006/relationships/hyperlink" Target="https://github.com/PiotrTymoszuk/figur" TargetMode="External"/><Relationship Id="rId10" Type="http://schemas.openxmlformats.org/officeDocument/2006/relationships/hyperlink" Target="https://data.mendeley.com/datasets/96v329bg7g/1" TargetMode="External"/><Relationship Id="rId11" Type="http://schemas.openxmlformats.org/officeDocument/2006/relationships/hyperlink" Target="https://github.com/PiotrTymoszuk/ExDA" TargetMode="External"/><Relationship Id="rId12" Type="http://schemas.openxmlformats.org/officeDocument/2006/relationships/hyperlink" Target="https://github.com/PiotrTymoszuk/ExDA" TargetMode="External"/><Relationship Id="rId13" Type="http://schemas.openxmlformats.org/officeDocument/2006/relationships/hyperlink" Target="https://github.com/PiotrTymoszuk/clustTools" TargetMode="External"/><Relationship Id="rId14" Type="http://schemas.openxmlformats.org/officeDocument/2006/relationships/hyperlink" Target="https://github.com/PiotrTymoszuk/ExDA" TargetMode="External"/><Relationship Id="rId15" Type="http://schemas.openxmlformats.org/officeDocument/2006/relationships/hyperlink" Target="https://github.com/PiotrTymoszuk/lmqc" TargetMode="External"/><Relationship Id="rId16" Type="http://schemas.openxmlformats.org/officeDocument/2006/relationships/hyperlink" Target="https://github.com/PiotrTymoszuk/lmqc" TargetMode="External"/><Relationship Id="rId17" Type="http://schemas.openxmlformats.org/officeDocument/2006/relationships/hyperlink" Target="https://github.com/PiotrTymoszuk/lmqc" TargetMode="External"/><Relationship Id="rId18" Type="http://schemas.openxmlformats.org/officeDocument/2006/relationships/hyperlink" Target="https://github.com/PiotrTymoszuk/lmqc" TargetMode="External"/><Relationship Id="rId19" Type="http://schemas.openxmlformats.org/officeDocument/2006/relationships/hyperlink" Target="https://github.com/PiotrTymoszuk/lmqc" TargetMode="External"/><Relationship Id="rId20" Type="http://schemas.openxmlformats.org/officeDocument/2006/relationships/hyperlink" Target="https://github.com/PiotrTymoszuk/lmqc" TargetMode="External"/><Relationship Id="rId21" Type="http://schemas.openxmlformats.org/officeDocument/2006/relationships/hyperlink" Target="https://data.mendeley.com/datasets/96v329bg7g/1" TargetMode="External"/><Relationship Id="rId22" Type="http://schemas.openxmlformats.org/officeDocument/2006/relationships/hyperlink" Target="https://github.com/PiotrTymoszuk/simmun" TargetMode="External"/><Relationship Id="rId23" Type="http://schemas.openxmlformats.org/officeDocument/2006/relationships/image" Target="media/image1.png"/><Relationship Id="rId24" Type="http://schemas.openxmlformats.org/officeDocument/2006/relationships/image" Target="media/image2.png"/><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30" Type="http://schemas.openxmlformats.org/officeDocument/2006/relationships/image" Target="media/image8.png"/><Relationship Id="rId31" Type="http://schemas.openxmlformats.org/officeDocument/2006/relationships/hyperlink" Target="https://cran.r-project.org/web/packages/foreign/index.html" TargetMode="External"/><Relationship Id="rId32" Type="http://schemas.openxmlformats.org/officeDocument/2006/relationships/hyperlink" Target="https://cran.r-project.org/web/packages/readxl/index.html" TargetMode="External"/><Relationship Id="rId33" Type="http://schemas.openxmlformats.org/officeDocument/2006/relationships/hyperlink" Target="https://doi.org/10.21105/joss.01686" TargetMode="External"/><Relationship Id="rId34" Type="http://schemas.openxmlformats.org/officeDocument/2006/relationships/hyperlink" Target="https://cran.r-project.org/web/packages/rlang/index.html" TargetMode="External"/><Relationship Id="rId35" Type="http://schemas.openxmlformats.org/officeDocument/2006/relationships/hyperlink" Target="https://cran.r-project.org/web/packages/stringi/index.html http://cran.ism.ac.jp/web/packages/stringi/stringi.pdf" TargetMode="External"/><Relationship Id="rId36" Type="http://schemas.openxmlformats.org/officeDocument/2006/relationships/hyperlink" Target="https://cran.r-project.org/package=rstatix" TargetMode="External"/><Relationship Id="rId37" Type="http://schemas.openxmlformats.org/officeDocument/2006/relationships/hyperlink" Target="https://cran.r-project.org/package=MASS" TargetMode="External"/><Relationship Id="rId38" Type="http://schemas.openxmlformats.org/officeDocument/2006/relationships/hyperlink" Target="https://doi.org/10.18637/jss.v028.i05" TargetMode="External"/><Relationship Id="rId39" Type="http://schemas.openxmlformats.org/officeDocument/2006/relationships/hyperlink" Target="https://igraph.org/" TargetMode="External"/><Relationship Id="rId40" Type="http://schemas.openxmlformats.org/officeDocument/2006/relationships/hyperlink" Target="https://cran.r-project.org/web/packages/psych/index.html http://personality-project.org/r/psych-manual.pdf" TargetMode="External"/><Relationship Id="rId41" Type="http://schemas.openxmlformats.org/officeDocument/2006/relationships/hyperlink" Target="https://ggplot2.tidyverse.org/" TargetMode="External"/><Relationship Id="rId42" Type="http://schemas.openxmlformats.org/officeDocument/2006/relationships/hyperlink" Target="https://cran.r-project.org/package=ggnetwork" TargetMode="External"/><Relationship Id="rId43" Type="http://schemas.openxmlformats.org/officeDocument/2006/relationships/hyperlink" Target="https://cran.r-project.org/web/packages/flextable/index.html" TargetMode="External"/><Relationship Id="rId44" Type="http://schemas.openxmlformats.org/officeDocument/2006/relationships/hyperlink" Target="https://cran.r-project.org/web/packages/rmarkdown/index.html" TargetMode="External"/><Relationship Id="rId45" Type="http://schemas.openxmlformats.org/officeDocument/2006/relationships/hyperlink" Target="https://cran.r-project.org/web/packages/knitr/index.html" TargetMode="External"/><Relationship Id="rId46" Type="http://schemas.openxmlformats.org/officeDocument/2006/relationships/hyperlink" Target="https://doi.org/10.1201/9781315204963" TargetMode="External"/><Relationship Id="rId47" Type="http://schemas.openxmlformats.org/officeDocument/2006/relationships/hyperlink" Target="https://doi.org/10.1093/CLINCHEM/43.12.2424" TargetMode="External"/><Relationship Id="rId48" Type="http://schemas.openxmlformats.org/officeDocument/2006/relationships/hyperlink" Target="https://doi.org/10.2174/138920008785821738" TargetMode="External"/><Relationship Id="rId49" Type="http://schemas.openxmlformats.org/officeDocument/2006/relationships/hyperlink" Target="https://doi.org/10.1016/J.BIOPSYCH.2010.12.006" TargetMode="External"/><Relationship Id="rId50" Type="http://schemas.openxmlformats.org/officeDocument/2006/relationships/hyperlink" Target="https://doi.org/10.1007/S00508-021-01985-X" TargetMode="External"/><Relationship Id="rId51" Type="http://schemas.openxmlformats.org/officeDocument/2006/relationships/hyperlink" Target="https://doi.org/10.2307/2136404" TargetMode="External"/><Relationship Id="rId52" Type="http://schemas.openxmlformats.org/officeDocument/2006/relationships/hyperlink" Target="https://doi.org/10.1111/J.1600-0447.1983.TB09716.X" TargetMode="External"/><Relationship Id="rId53" Type="http://schemas.openxmlformats.org/officeDocument/2006/relationships/hyperlink" Target="https://doi.org/10.1016/S0022-3999(01)00296-3" TargetMode="External"/><Relationship Id="rId54" Type="http://schemas.openxmlformats.org/officeDocument/2006/relationships/hyperlink" Target="https://doi.org/10.4324/9781410601087" TargetMode="External"/><Relationship Id="rId55" Type="http://schemas.openxmlformats.org/officeDocument/2006/relationships/hyperlink" Target="https://doi.org/10.1016/J.CELL.2022.01.014" TargetMode="External"/><Relationship Id="rId56" Type="http://schemas.openxmlformats.org/officeDocument/2006/relationships/hyperlink" Target="https://doi.org/10.1016/J.CELL.2020.10.037" TargetMode="External"/><Relationship Id="rId57" Type="http://schemas.openxmlformats.org/officeDocument/2006/relationships/hyperlink" Target="https://doi.org/10.1111/j.2044-8295.1937.tb00863.x" TargetMode="External"/><Relationship Id="rId58" Type="http://schemas.openxmlformats.org/officeDocument/2006/relationships/hyperlink" Target="https://doi.org/10.1111/j.2517-6161.1995.tb02031.x" TargetMode="External"/><Relationship Id="rId59" Type="http://schemas.openxmlformats.org/officeDocument/2006/relationships/hyperlink" Target="https://doi.org/10.4324/9780203771587" TargetMode="External"/><Relationship Id="rId60" Type="http://schemas.openxmlformats.org/officeDocument/2006/relationships/hyperlink" Target="https://doi.org/10.3389/FNBEH.2022.987697/BIBTEX" TargetMode="External"/><Relationship Id="rId61" Type="http://schemas.openxmlformats.org/officeDocument/2006/relationships/hyperlink" Target="https://doi.org/10.1210/JCEM.84.7.5864" TargetMode="External"/><Relationship Id="rId62" Type="http://schemas.openxmlformats.org/officeDocument/2006/relationships/hyperlink" Target="https://doi.org/10.1186/1478-811X-11-34/FIGURES/5" TargetMode="External"/><Relationship Id="rId63" Type="http://schemas.openxmlformats.org/officeDocument/2006/relationships/hyperlink" Target="https://doi.org/10.1007/978-3-642-04898-2_594" TargetMode="External"/><Relationship Id="rId64" Type="http://schemas.openxmlformats.org/officeDocument/2006/relationships/footer" Target="footer1.xml"/><Relationship Id="rId65" Type="http://schemas.openxmlformats.org/officeDocument/2006/relationships/comments" Target="comments.xml"/><Relationship Id="rId66" Type="http://schemas.openxmlformats.org/officeDocument/2006/relationships/numbering" Target="numbering.xml"/><Relationship Id="rId67" Type="http://schemas.openxmlformats.org/officeDocument/2006/relationships/fontTable" Target="fontTable.xml"/><Relationship Id="rId68" Type="http://schemas.openxmlformats.org/officeDocument/2006/relationships/settings" Target="settings.xml"/><Relationship Id="rId6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39</TotalTime>
  <Application>LibreOffice/7.0.5.2$Windows_X86_64 LibreOffice_project/64390860c6cd0aca4beafafcfd84613dd9dfb63a</Application>
  <AppVersion>15.0000</AppVersion>
  <Pages>53</Pages>
  <Words>7699</Words>
  <Characters>42763</Characters>
  <CharactersWithSpaces>49364</CharactersWithSpaces>
  <Paragraphs>1853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2023-06-09T08:28:00Z</dcterms:created>
  <dc:creator>PSY Team</dc:creator>
  <dc:description/>
  <dc:language>en-US</dc:language>
  <cp:lastModifiedBy/>
  <dcterms:modified xsi:type="dcterms:W3CDTF">2023-06-10T21:21:32Z</dcterms:modified>
  <cp:revision>29</cp:revision>
  <dc:subject/>
  <dc:title>The effect of inflammation, SARS-CoV-2 infection, age and mental health on serotonin, kynurenine and catecholamine pathway activity</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infl_biblio.bib</vt:lpwstr>
  </property>
  <property fmtid="{D5CDD505-2E9C-101B-9397-08002B2CF9AE}" pid="3" name="csl">
    <vt:lpwstr>frontiers-in-immunology.csl</vt:lpwstr>
  </property>
  <property fmtid="{D5CDD505-2E9C-101B-9397-08002B2CF9AE}" pid="4" name="date">
    <vt:lpwstr>2023-06-07</vt:lpwstr>
  </property>
  <property fmtid="{D5CDD505-2E9C-101B-9397-08002B2CF9AE}" pid="5" name="header-includes">
    <vt:lpwstr>  </vt:lpwstr>
  </property>
  <property fmtid="{D5CDD505-2E9C-101B-9397-08002B2CF9AE}" pid="6" name="output">
    <vt:lpwstr/>
  </property>
  <property fmtid="{D5CDD505-2E9C-101B-9397-08002B2CF9AE}" pid="7" name="subtitle">
    <vt:lpwstr>Supplementary Material</vt:lpwstr>
  </property>
</Properties>
</file>